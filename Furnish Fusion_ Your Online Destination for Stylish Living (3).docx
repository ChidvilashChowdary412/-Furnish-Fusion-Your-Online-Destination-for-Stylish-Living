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57B0B" w:rsidRDefault="00257B0B" w:rsidP="00887A04">
      <w:pPr>
        <w:widowControl/>
        <w:spacing w:after="160" w:line="360" w:lineRule="auto"/>
        <w:jc w:val="center"/>
        <w:rPr>
          <w:rFonts w:cs="Times New Roman"/>
          <w:b/>
          <w:bCs/>
          <w:kern w:val="2"/>
          <w:sz w:val="24"/>
          <w:szCs w:val="24"/>
          <w:lang w:eastAsia="zh-CN"/>
        </w:rPr>
      </w:pPr>
      <w:r w:rsidRPr="00257B0B">
        <w:rPr>
          <w:rFonts w:ascii="Cambria" w:eastAsia="Cambria" w:hAnsi="Cambria" w:cs="Cambria"/>
          <w:b/>
          <w:noProof/>
          <w:sz w:val="30"/>
          <w:szCs w:val="30"/>
        </w:rPr>
        <w:drawing>
          <wp:inline distT="0" distB="0" distL="114300" distR="114300">
            <wp:extent cx="3029585" cy="1962785"/>
            <wp:effectExtent l="0" t="0" r="18415" b="18415"/>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
                    <pic:cNvPicPr>
                      <a:picLocks noChangeAspect="1"/>
                    </pic:cNvPicPr>
                  </pic:nvPicPr>
                  <pic:blipFill>
                    <a:blip r:embed="rId9"/>
                    <a:stretch>
                      <a:fillRect/>
                    </a:stretch>
                  </pic:blipFill>
                  <pic:spPr>
                    <a:xfrm>
                      <a:off x="0" y="0"/>
                      <a:ext cx="3029585" cy="1962785"/>
                    </a:xfrm>
                    <a:prstGeom prst="rect">
                      <a:avLst/>
                    </a:prstGeom>
                    <a:noFill/>
                    <a:ln>
                      <a:noFill/>
                    </a:ln>
                  </pic:spPr>
                </pic:pic>
              </a:graphicData>
            </a:graphic>
          </wp:inline>
        </w:drawing>
      </w:r>
    </w:p>
    <w:p w:rsidR="00257B0B" w:rsidRDefault="00257B0B" w:rsidP="00887A04">
      <w:pPr>
        <w:widowControl/>
        <w:spacing w:after="160" w:line="360" w:lineRule="auto"/>
        <w:jc w:val="center"/>
      </w:pPr>
      <w:r w:rsidRPr="00257B0B">
        <w:rPr>
          <w:rFonts w:cs="Times New Roman" w:hint="eastAsia"/>
          <w:b/>
          <w:bCs/>
          <w:kern w:val="2"/>
          <w:sz w:val="24"/>
          <w:szCs w:val="24"/>
          <w:lang w:eastAsia="zh-CN"/>
        </w:rPr>
        <w:t xml:space="preserve"> </w:t>
      </w:r>
      <w:r>
        <w:rPr>
          <w:rFonts w:cs="Times New Roman" w:hint="eastAsia"/>
          <w:b/>
          <w:bCs/>
          <w:kern w:val="2"/>
          <w:sz w:val="24"/>
          <w:szCs w:val="24"/>
          <w:lang w:eastAsia="zh-CN"/>
        </w:rPr>
        <w:t>KALLAM HARANADHAREDDY INSTITUTE OF TECHNOLOGY</w:t>
      </w:r>
      <w:r>
        <w:rPr>
          <w:rFonts w:cs="Times New Roman" w:hint="eastAsia"/>
          <w:b/>
          <w:bCs/>
          <w:kern w:val="2"/>
          <w:sz w:val="24"/>
          <w:szCs w:val="24"/>
          <w:lang w:eastAsia="zh-CN"/>
        </w:rPr>
        <w:br/>
        <w:t>(AUTONOMOUS)</w:t>
      </w:r>
    </w:p>
    <w:p w:rsidR="00257B0B" w:rsidRDefault="00257B0B" w:rsidP="00887A04">
      <w:pPr>
        <w:widowControl/>
        <w:spacing w:after="160" w:line="360" w:lineRule="auto"/>
        <w:jc w:val="center"/>
      </w:pPr>
      <w:r>
        <w:rPr>
          <w:rFonts w:cs="Times New Roman" w:hint="eastAsia"/>
          <w:kern w:val="2"/>
          <w:sz w:val="24"/>
          <w:szCs w:val="24"/>
          <w:lang w:eastAsia="zh-CN"/>
        </w:rPr>
        <w:t xml:space="preserve">      </w:t>
      </w:r>
      <w:r w:rsidR="0082744A">
        <w:rPr>
          <w:rFonts w:cs="Times New Roman"/>
          <w:kern w:val="2"/>
          <w:sz w:val="24"/>
          <w:szCs w:val="24"/>
          <w:lang w:eastAsia="zh-CN"/>
        </w:rPr>
        <w:t>Furnish F</w:t>
      </w:r>
      <w:r>
        <w:rPr>
          <w:rFonts w:cs="Times New Roman"/>
          <w:kern w:val="2"/>
          <w:sz w:val="24"/>
          <w:szCs w:val="24"/>
          <w:lang w:eastAsia="zh-CN"/>
        </w:rPr>
        <w:t>usion</w:t>
      </w:r>
      <w:r w:rsidR="00163F00">
        <w:rPr>
          <w:rFonts w:cs="Times New Roman"/>
          <w:kern w:val="2"/>
          <w:sz w:val="24"/>
          <w:szCs w:val="24"/>
          <w:lang w:eastAsia="zh-CN"/>
        </w:rPr>
        <w:t>: Your</w:t>
      </w:r>
      <w:r w:rsidR="0082744A">
        <w:rPr>
          <w:rFonts w:cs="Times New Roman"/>
          <w:kern w:val="2"/>
          <w:sz w:val="24"/>
          <w:szCs w:val="24"/>
          <w:lang w:eastAsia="zh-CN"/>
        </w:rPr>
        <w:t xml:space="preserve"> O</w:t>
      </w:r>
      <w:r>
        <w:rPr>
          <w:rFonts w:cs="Times New Roman"/>
          <w:kern w:val="2"/>
          <w:sz w:val="24"/>
          <w:szCs w:val="24"/>
          <w:lang w:eastAsia="zh-CN"/>
        </w:rPr>
        <w:t xml:space="preserve">nline </w:t>
      </w:r>
      <w:r w:rsidR="0082744A">
        <w:rPr>
          <w:rFonts w:cs="Times New Roman"/>
          <w:kern w:val="2"/>
          <w:sz w:val="24"/>
          <w:szCs w:val="24"/>
          <w:lang w:eastAsia="zh-CN"/>
        </w:rPr>
        <w:t>Destination for Stylish L</w:t>
      </w:r>
      <w:r>
        <w:rPr>
          <w:rFonts w:cs="Times New Roman"/>
          <w:kern w:val="2"/>
          <w:sz w:val="24"/>
          <w:szCs w:val="24"/>
          <w:lang w:eastAsia="zh-CN"/>
        </w:rPr>
        <w:t>iving</w:t>
      </w:r>
    </w:p>
    <w:p w:rsidR="00257B0B" w:rsidRDefault="00257B0B" w:rsidP="00887A04">
      <w:pPr>
        <w:widowControl/>
        <w:spacing w:after="160" w:line="360" w:lineRule="auto"/>
        <w:jc w:val="center"/>
      </w:pPr>
      <w:r>
        <w:rPr>
          <w:rFonts w:cs="Times New Roman" w:hint="eastAsia"/>
          <w:b/>
          <w:bCs/>
          <w:kern w:val="2"/>
          <w:sz w:val="24"/>
          <w:szCs w:val="24"/>
          <w:lang w:eastAsia="zh-CN"/>
        </w:rPr>
        <w:t>By:</w:t>
      </w:r>
    </w:p>
    <w:p w:rsidR="00257B0B" w:rsidRDefault="00257B0B" w:rsidP="00887A04">
      <w:pPr>
        <w:widowControl/>
        <w:spacing w:after="160" w:line="360" w:lineRule="auto"/>
        <w:jc w:val="center"/>
      </w:pPr>
      <w:r>
        <w:rPr>
          <w:rFonts w:cs="Times New Roman"/>
          <w:b/>
          <w:bCs/>
          <w:kern w:val="2"/>
          <w:sz w:val="24"/>
          <w:szCs w:val="24"/>
          <w:lang w:eastAsia="zh-CN"/>
        </w:rPr>
        <w:t>KUKKALA SAI MAHESWARI</w:t>
      </w:r>
    </w:p>
    <w:p w:rsidR="00257B0B" w:rsidRDefault="00E974A1" w:rsidP="00887A04">
      <w:pPr>
        <w:widowControl/>
        <w:spacing w:after="160" w:line="360" w:lineRule="auto"/>
        <w:jc w:val="center"/>
      </w:pPr>
      <w:hyperlink r:id="rId10" w:history="1">
        <w:r w:rsidR="00257B0B" w:rsidRPr="00C70F82">
          <w:rPr>
            <w:rStyle w:val="Hyperlink"/>
          </w:rPr>
          <w:t>218x1a1219@khitguntur.ac.in</w:t>
        </w:r>
      </w:hyperlink>
    </w:p>
    <w:p w:rsidR="00257B0B" w:rsidRDefault="00257B0B" w:rsidP="00887A04">
      <w:pPr>
        <w:widowControl/>
        <w:spacing w:after="160" w:line="360" w:lineRule="auto"/>
      </w:pPr>
      <w:r>
        <w:rPr>
          <w:rFonts w:cs="Times New Roman"/>
          <w:b/>
          <w:bCs/>
          <w:kern w:val="2"/>
          <w:sz w:val="24"/>
          <w:szCs w:val="24"/>
          <w:lang w:eastAsia="zh-CN"/>
        </w:rPr>
        <w:t xml:space="preserve">                                                                     ANNEM SUJATHA</w:t>
      </w:r>
    </w:p>
    <w:p w:rsidR="00257B0B" w:rsidRDefault="00E974A1" w:rsidP="00887A04">
      <w:pPr>
        <w:widowControl/>
        <w:spacing w:after="160" w:line="360" w:lineRule="auto"/>
        <w:jc w:val="center"/>
      </w:pPr>
      <w:hyperlink r:id="rId11" w:history="1">
        <w:r w:rsidR="00257B0B" w:rsidRPr="00C70F82">
          <w:rPr>
            <w:rStyle w:val="Hyperlink"/>
          </w:rPr>
          <w:t>218x1a1202@khitguntur.ac.in</w:t>
        </w:r>
      </w:hyperlink>
    </w:p>
    <w:p w:rsidR="00257B0B" w:rsidRDefault="00257B0B" w:rsidP="00887A04">
      <w:pPr>
        <w:widowControl/>
        <w:spacing w:after="160" w:line="360" w:lineRule="auto"/>
        <w:jc w:val="center"/>
      </w:pPr>
      <w:r>
        <w:rPr>
          <w:rFonts w:cs="Times New Roman"/>
          <w:b/>
          <w:bCs/>
          <w:kern w:val="2"/>
          <w:sz w:val="24"/>
          <w:szCs w:val="24"/>
          <w:lang w:eastAsia="zh-CN"/>
        </w:rPr>
        <w:t>KORLAPATI VENKATA DIVYA SAI BABU</w:t>
      </w:r>
    </w:p>
    <w:p w:rsidR="00257B0B" w:rsidRDefault="00E974A1" w:rsidP="00887A04">
      <w:pPr>
        <w:widowControl/>
        <w:spacing w:after="160" w:line="360" w:lineRule="auto"/>
        <w:jc w:val="center"/>
      </w:pPr>
      <w:hyperlink r:id="rId12" w:history="1">
        <w:r w:rsidR="00C2631B" w:rsidRPr="00C70F82">
          <w:rPr>
            <w:rStyle w:val="Hyperlink"/>
          </w:rPr>
          <w:t>228x5a1203@khitguntur.ac.in</w:t>
        </w:r>
      </w:hyperlink>
    </w:p>
    <w:p w:rsidR="00257B0B" w:rsidRDefault="0082744A" w:rsidP="00887A04">
      <w:pPr>
        <w:widowControl/>
        <w:spacing w:after="160" w:line="360" w:lineRule="auto"/>
        <w:jc w:val="center"/>
      </w:pPr>
      <w:r>
        <w:rPr>
          <w:rFonts w:cs="Times New Roman"/>
          <w:b/>
          <w:bCs/>
          <w:kern w:val="2"/>
          <w:sz w:val="24"/>
          <w:szCs w:val="24"/>
          <w:lang w:eastAsia="zh-CN"/>
        </w:rPr>
        <w:t>SIRIGIRI CHIDVILASH CHOWDARY</w:t>
      </w:r>
    </w:p>
    <w:p w:rsidR="00257B0B" w:rsidRDefault="0082744A" w:rsidP="00887A04">
      <w:pPr>
        <w:widowControl/>
        <w:spacing w:after="160" w:line="360" w:lineRule="auto"/>
        <w:jc w:val="center"/>
        <w:rPr>
          <w:color w:val="0000CC"/>
        </w:rPr>
      </w:pPr>
      <w:r>
        <w:rPr>
          <w:rFonts w:cs="Times New Roman" w:hint="eastAsia"/>
          <w:color w:val="0000CC"/>
          <w:kern w:val="2"/>
          <w:sz w:val="24"/>
          <w:szCs w:val="24"/>
          <w:u w:val="single"/>
          <w:lang w:eastAsia="zh-CN"/>
        </w:rPr>
        <w:t>218x1a12</w:t>
      </w:r>
      <w:r>
        <w:rPr>
          <w:rFonts w:cs="Times New Roman"/>
          <w:color w:val="0000CC"/>
          <w:kern w:val="2"/>
          <w:sz w:val="24"/>
          <w:szCs w:val="24"/>
          <w:u w:val="single"/>
          <w:lang w:eastAsia="zh-CN"/>
        </w:rPr>
        <w:t>47</w:t>
      </w:r>
      <w:r w:rsidR="00257B0B">
        <w:rPr>
          <w:rFonts w:cs="Times New Roman" w:hint="eastAsia"/>
          <w:color w:val="0000CC"/>
          <w:kern w:val="2"/>
          <w:sz w:val="24"/>
          <w:szCs w:val="24"/>
          <w:u w:val="single"/>
          <w:lang w:eastAsia="zh-CN"/>
        </w:rPr>
        <w:t>@khitguntur.ac.in</w:t>
      </w:r>
    </w:p>
    <w:p w:rsidR="00257B0B" w:rsidRDefault="00257B0B" w:rsidP="00887A04">
      <w:pPr>
        <w:widowControl/>
        <w:spacing w:after="160" w:line="360" w:lineRule="auto"/>
        <w:jc w:val="center"/>
      </w:pPr>
      <w:r>
        <w:rPr>
          <w:rFonts w:cs="Times New Roman" w:hint="eastAsia"/>
          <w:kern w:val="2"/>
          <w:sz w:val="24"/>
          <w:szCs w:val="24"/>
          <w:lang w:eastAsia="zh-CN"/>
        </w:rPr>
        <w:br/>
      </w:r>
    </w:p>
    <w:p w:rsidR="0082744A" w:rsidRDefault="0082744A" w:rsidP="005A441B">
      <w:pPr>
        <w:spacing w:after="240" w:line="360" w:lineRule="auto"/>
        <w:rPr>
          <w:rFonts w:ascii="Cambria" w:eastAsia="Cambria" w:hAnsi="Cambria" w:cs="Cambria"/>
          <w:b/>
          <w:sz w:val="30"/>
          <w:szCs w:val="30"/>
        </w:rPr>
      </w:pPr>
    </w:p>
    <w:p w:rsidR="0005415C" w:rsidRDefault="009072D7" w:rsidP="00887A04">
      <w:pPr>
        <w:spacing w:after="240" w:line="360" w:lineRule="auto"/>
        <w:jc w:val="center"/>
        <w:rPr>
          <w:rFonts w:ascii="Cambria" w:eastAsia="Cambria" w:hAnsi="Cambria" w:cs="Cambria"/>
          <w:b/>
          <w:sz w:val="30"/>
          <w:szCs w:val="30"/>
        </w:rPr>
      </w:pPr>
      <w:r>
        <w:rPr>
          <w:rFonts w:ascii="Cambria" w:eastAsia="Cambria" w:hAnsi="Cambria" w:cs="Cambria"/>
          <w:b/>
          <w:sz w:val="30"/>
          <w:szCs w:val="30"/>
        </w:rPr>
        <w:t>Furnish Fusion: Your Online Destination for Stylish Living</w:t>
      </w:r>
    </w:p>
    <w:p w:rsidR="0005415C" w:rsidRDefault="009072D7" w:rsidP="00887A04">
      <w:pPr>
        <w:spacing w:after="240" w:line="360" w:lineRule="auto"/>
        <w:rPr>
          <w:rFonts w:ascii="Cambria" w:eastAsia="Cambria" w:hAnsi="Cambria" w:cs="Cambria"/>
          <w:b/>
        </w:rPr>
      </w:pPr>
      <w:r>
        <w:rPr>
          <w:rFonts w:ascii="Cambria" w:eastAsia="Cambria" w:hAnsi="Cambria" w:cs="Cambria"/>
          <w:b/>
          <w:sz w:val="26"/>
          <w:szCs w:val="26"/>
        </w:rPr>
        <w:t>Project Description:</w:t>
      </w:r>
    </w:p>
    <w:p w:rsidR="0005415C" w:rsidRDefault="009072D7" w:rsidP="00887A04">
      <w:pPr>
        <w:spacing w:after="240" w:line="360" w:lineRule="auto"/>
        <w:rPr>
          <w:rFonts w:ascii="Cambria" w:eastAsia="Cambria" w:hAnsi="Cambria" w:cs="Cambria"/>
        </w:rPr>
      </w:pPr>
      <w:r>
        <w:rPr>
          <w:rFonts w:ascii="Cambria" w:eastAsia="Cambria" w:hAnsi="Cambria" w:cs="Cambria"/>
        </w:rPr>
        <w:t>In today’s dynamic marketplace, delivering a seamless shopping experience is essential for furniture retailers. Furnish</w:t>
      </w:r>
      <w:r w:rsidR="0082744A">
        <w:rPr>
          <w:rFonts w:ascii="Cambria" w:eastAsia="Cambria" w:hAnsi="Cambria" w:cs="Cambria"/>
        </w:rPr>
        <w:t xml:space="preserve"> </w:t>
      </w:r>
      <w:r>
        <w:rPr>
          <w:rFonts w:ascii="Cambria" w:eastAsia="Cambria" w:hAnsi="Cambria" w:cs="Cambria"/>
        </w:rPr>
        <w:t>Fusion is a cloud-based furniture management system designed to enhance the online shopping journey by providing an integrated platform for browsing products, managing orders, and facilitating secure transactions.</w:t>
      </w:r>
    </w:p>
    <w:p w:rsidR="0005415C" w:rsidRDefault="009072D7" w:rsidP="00887A04">
      <w:pPr>
        <w:spacing w:after="240" w:line="360" w:lineRule="auto"/>
        <w:rPr>
          <w:rFonts w:ascii="Cambria" w:eastAsia="Cambria" w:hAnsi="Cambria" w:cs="Cambria"/>
        </w:rPr>
      </w:pPr>
      <w:r>
        <w:rPr>
          <w:rFonts w:ascii="Cambria" w:eastAsia="Cambria" w:hAnsi="Cambria" w:cs="Cambria"/>
        </w:rPr>
        <w:t>To achieve this, the project leverages Flask for backend development, AWS EC2 for scalable hosting, Dynamo</w:t>
      </w:r>
      <w:r w:rsidR="0082744A">
        <w:rPr>
          <w:rFonts w:ascii="Cambria" w:eastAsia="Cambria" w:hAnsi="Cambria" w:cs="Cambria"/>
        </w:rPr>
        <w:t xml:space="preserve">  </w:t>
      </w:r>
      <w:r>
        <w:rPr>
          <w:rFonts w:ascii="Cambria" w:eastAsia="Cambria" w:hAnsi="Cambria" w:cs="Cambria"/>
        </w:rPr>
        <w:t>DB for efficient data management, Amazon S3 for secure image storage, AWS Lambda for automated processing, and Amazon SES for sending transactional emails. Furnish</w:t>
      </w:r>
      <w:r w:rsidR="0082744A">
        <w:rPr>
          <w:rFonts w:ascii="Cambria" w:eastAsia="Cambria" w:hAnsi="Cambria" w:cs="Cambria"/>
        </w:rPr>
        <w:t xml:space="preserve"> </w:t>
      </w:r>
      <w:r>
        <w:rPr>
          <w:rFonts w:ascii="Cambria" w:eastAsia="Cambria" w:hAnsi="Cambria" w:cs="Cambria"/>
        </w:rPr>
        <w:t>Fusion enables customers to effortlessly explore a wide range of furniture options, add items to their cart, and complete purchases—all while receiving real-time updates on their orders.</w:t>
      </w:r>
    </w:p>
    <w:p w:rsidR="0005415C" w:rsidRDefault="009072D7" w:rsidP="00887A04">
      <w:pPr>
        <w:pStyle w:val="Heading3"/>
        <w:widowControl/>
        <w:spacing w:before="280" w:after="80" w:line="360" w:lineRule="auto"/>
        <w:ind w:left="0"/>
        <w:rPr>
          <w:rFonts w:ascii="Cambria" w:eastAsia="Cambria" w:hAnsi="Cambria" w:cs="Cambria"/>
          <w:sz w:val="24"/>
          <w:szCs w:val="24"/>
        </w:rPr>
      </w:pPr>
      <w:bookmarkStart w:id="0" w:name="_heading=h.uprtz5h657h" w:colFirst="0" w:colLast="0"/>
      <w:bookmarkEnd w:id="0"/>
      <w:r>
        <w:rPr>
          <w:rFonts w:ascii="Cambria" w:eastAsia="Cambria" w:hAnsi="Cambria" w:cs="Cambria"/>
          <w:sz w:val="24"/>
          <w:szCs w:val="24"/>
        </w:rPr>
        <w:t>Scenario 1: Streamlined Furniture Browsing and Ordering</w:t>
      </w:r>
    </w:p>
    <w:p w:rsidR="00C300CC" w:rsidRDefault="009072D7" w:rsidP="005A441B">
      <w:pPr>
        <w:widowControl/>
        <w:spacing w:after="240" w:line="360" w:lineRule="auto"/>
        <w:rPr>
          <w:rFonts w:ascii="Cambria" w:eastAsia="Cambria" w:hAnsi="Cambria" w:cs="Cambria"/>
        </w:rPr>
      </w:pPr>
      <w:r>
        <w:rPr>
          <w:rFonts w:ascii="Cambria" w:eastAsia="Cambria" w:hAnsi="Cambria" w:cs="Cambria"/>
        </w:rPr>
        <w:t xml:space="preserve">In the </w:t>
      </w:r>
      <w:r>
        <w:rPr>
          <w:rFonts w:ascii="Cambria" w:eastAsia="Cambria" w:hAnsi="Cambria" w:cs="Cambria"/>
          <w:b/>
        </w:rPr>
        <w:t>FurnishFusion</w:t>
      </w:r>
      <w:r>
        <w:rPr>
          <w:rFonts w:ascii="Cambria" w:eastAsia="Cambria" w:hAnsi="Cambria" w:cs="Cambria"/>
        </w:rPr>
        <w:t xml:space="preserve"> system, AWS EC2 provides a robust infrastructure capable of managing numerous customers browsing the platform simultaneously. For instance, a customer can log in, effortlessly explore various furniture categories, and add items to their cart. Flask handles backend operations by efficiently retrieving product data and processing user interactions in real-time. The cloud-based architecture allows the platform to accommodate a high volume of traffic during sales events, ensuring a smooth shopping experience without delays.</w:t>
      </w:r>
      <w:bookmarkStart w:id="1" w:name="_heading=h.slpivd8imf7u" w:colFirst="0" w:colLast="0"/>
      <w:bookmarkEnd w:id="1"/>
    </w:p>
    <w:p w:rsidR="005A441B" w:rsidRPr="005A441B" w:rsidRDefault="005A441B" w:rsidP="005A441B">
      <w:pPr>
        <w:widowControl/>
        <w:spacing w:after="240" w:line="360" w:lineRule="auto"/>
        <w:rPr>
          <w:rFonts w:ascii="Cambria" w:eastAsia="Cambria" w:hAnsi="Cambria" w:cs="Cambria"/>
        </w:rPr>
      </w:pPr>
    </w:p>
    <w:p w:rsidR="0005415C" w:rsidRDefault="009072D7" w:rsidP="00887A04">
      <w:pPr>
        <w:pStyle w:val="Heading3"/>
        <w:widowControl/>
        <w:spacing w:before="280" w:after="80" w:line="360" w:lineRule="auto"/>
        <w:ind w:left="0"/>
        <w:rPr>
          <w:rFonts w:ascii="Cambria" w:eastAsia="Cambria" w:hAnsi="Cambria" w:cs="Cambria"/>
          <w:sz w:val="24"/>
          <w:szCs w:val="24"/>
        </w:rPr>
      </w:pPr>
      <w:r>
        <w:rPr>
          <w:rFonts w:ascii="Cambria" w:eastAsia="Cambria" w:hAnsi="Cambria" w:cs="Cambria"/>
          <w:sz w:val="24"/>
          <w:szCs w:val="24"/>
        </w:rPr>
        <w:t>Scenario 2: Secure Admin and User Management with IAM</w:t>
      </w:r>
    </w:p>
    <w:p w:rsidR="0005415C" w:rsidRDefault="009072D7" w:rsidP="00887A04">
      <w:pPr>
        <w:widowControl/>
        <w:spacing w:after="240" w:line="360" w:lineRule="auto"/>
        <w:rPr>
          <w:rFonts w:ascii="Cambria" w:eastAsia="Cambria" w:hAnsi="Cambria" w:cs="Cambria"/>
        </w:rPr>
      </w:pPr>
      <w:r>
        <w:rPr>
          <w:rFonts w:ascii="Cambria" w:eastAsia="Cambria" w:hAnsi="Cambria" w:cs="Cambria"/>
          <w:b/>
        </w:rPr>
        <w:t>FurnishFusion</w:t>
      </w:r>
      <w:r>
        <w:rPr>
          <w:rFonts w:ascii="Cambria" w:eastAsia="Cambria" w:hAnsi="Cambria" w:cs="Cambria"/>
        </w:rPr>
        <w:t xml:space="preserve"> utilizes AWS IAM to manage user permissions and ensure secure access to the system. For example, when a new customer registers, an IAM user is created with specific roles that grant access only to the features relevant to them, such as browsing products and viewing their order history. Admin users have their own IAM configurations, allowing them to manage product listings, view customer orders, and modify inventory levels while maintaining strict security </w:t>
      </w:r>
      <w:r>
        <w:rPr>
          <w:rFonts w:ascii="Cambria" w:eastAsia="Cambria" w:hAnsi="Cambria" w:cs="Cambria"/>
        </w:rPr>
        <w:lastRenderedPageBreak/>
        <w:t>protocols. This setup ensures that sensitive data, such as customer information and financial transactions, is accessible only to authorized personnel.</w:t>
      </w:r>
    </w:p>
    <w:p w:rsidR="0005415C" w:rsidRDefault="009072D7" w:rsidP="00887A04">
      <w:pPr>
        <w:pStyle w:val="Heading3"/>
        <w:widowControl/>
        <w:spacing w:before="280" w:after="80" w:line="360" w:lineRule="auto"/>
        <w:ind w:left="0"/>
        <w:rPr>
          <w:rFonts w:ascii="Cambria" w:eastAsia="Cambria" w:hAnsi="Cambria" w:cs="Cambria"/>
          <w:sz w:val="24"/>
          <w:szCs w:val="24"/>
        </w:rPr>
      </w:pPr>
      <w:bookmarkStart w:id="2" w:name="_heading=h.nodfkyb9w4zf" w:colFirst="0" w:colLast="0"/>
      <w:bookmarkEnd w:id="2"/>
      <w:r>
        <w:rPr>
          <w:rFonts w:ascii="Cambria" w:eastAsia="Cambria" w:hAnsi="Cambria" w:cs="Cambria"/>
          <w:sz w:val="24"/>
          <w:szCs w:val="24"/>
        </w:rPr>
        <w:t>Scenario 3: Efficient Order Tracking and Notifications</w:t>
      </w:r>
    </w:p>
    <w:p w:rsidR="00C300CC" w:rsidRPr="005A441B" w:rsidRDefault="009072D7" w:rsidP="00887A04">
      <w:pPr>
        <w:widowControl/>
        <w:spacing w:after="240" w:line="360" w:lineRule="auto"/>
        <w:rPr>
          <w:rFonts w:ascii="Cambria" w:eastAsia="Cambria" w:hAnsi="Cambria" w:cs="Cambria"/>
        </w:rPr>
      </w:pPr>
      <w:r>
        <w:rPr>
          <w:rFonts w:ascii="Cambria" w:eastAsia="Cambria" w:hAnsi="Cambria" w:cs="Cambria"/>
        </w:rPr>
        <w:t xml:space="preserve">The </w:t>
      </w:r>
      <w:r>
        <w:rPr>
          <w:rFonts w:ascii="Cambria" w:eastAsia="Cambria" w:hAnsi="Cambria" w:cs="Cambria"/>
          <w:b/>
        </w:rPr>
        <w:t>FurnishFusion</w:t>
      </w:r>
      <w:r>
        <w:rPr>
          <w:rFonts w:ascii="Cambria" w:eastAsia="Cambria" w:hAnsi="Cambria" w:cs="Cambria"/>
        </w:rPr>
        <w:t xml:space="preserve"> system provides customers with easy access to their order status and notifications. For instance, after completing a purchase, a customer receives a confirmation email via Amazon SES detailing their order. They can log in to their account to view their order history and track shipping progress. Flask manages real-time data fetching from DynamoDB, while the EC2 hosting ensures that the platform performs seamlessly, even during high-traffic periods, offering a smooth and uninterrupted user experience.</w:t>
      </w:r>
    </w:p>
    <w:p w:rsidR="00C300CC" w:rsidRDefault="00C300CC" w:rsidP="00887A04">
      <w:pPr>
        <w:widowControl/>
        <w:spacing w:after="240" w:line="360" w:lineRule="auto"/>
        <w:rPr>
          <w:rFonts w:ascii="Cambria" w:eastAsia="Cambria" w:hAnsi="Cambria" w:cs="Cambria"/>
          <w:b/>
          <w:sz w:val="26"/>
          <w:szCs w:val="26"/>
        </w:rPr>
      </w:pPr>
    </w:p>
    <w:p w:rsidR="0005415C" w:rsidRDefault="009072D7" w:rsidP="00887A04">
      <w:pPr>
        <w:widowControl/>
        <w:spacing w:after="240" w:line="360" w:lineRule="auto"/>
        <w:rPr>
          <w:rFonts w:ascii="Cambria" w:eastAsia="Cambria" w:hAnsi="Cambria" w:cs="Cambria"/>
          <w:b/>
          <w:sz w:val="26"/>
          <w:szCs w:val="26"/>
        </w:rPr>
      </w:pPr>
      <w:r>
        <w:rPr>
          <w:rFonts w:ascii="Cambria" w:eastAsia="Cambria" w:hAnsi="Cambria" w:cs="Cambria"/>
          <w:b/>
          <w:sz w:val="26"/>
          <w:szCs w:val="26"/>
        </w:rPr>
        <w:t>AWS ARCHITECTURE</w:t>
      </w:r>
    </w:p>
    <w:p w:rsidR="0005415C" w:rsidRDefault="009072D7" w:rsidP="00887A04">
      <w:pPr>
        <w:spacing w:line="360" w:lineRule="auto"/>
        <w:rPr>
          <w:rFonts w:ascii="Cambria" w:eastAsia="Cambria" w:hAnsi="Cambria" w:cs="Cambria"/>
        </w:rPr>
      </w:pPr>
      <w:r>
        <w:rPr>
          <w:rFonts w:ascii="Cambria" w:eastAsia="Cambria" w:hAnsi="Cambria" w:cs="Cambria"/>
          <w:noProof/>
        </w:rPr>
        <w:drawing>
          <wp:inline distT="114300" distB="114300" distL="114300" distR="114300">
            <wp:extent cx="6332220" cy="3756660"/>
            <wp:effectExtent l="0" t="0" r="0" b="0"/>
            <wp:docPr id="18574869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
                    <a:srcRect/>
                    <a:stretch>
                      <a:fillRect/>
                    </a:stretch>
                  </pic:blipFill>
                  <pic:spPr>
                    <a:xfrm>
                      <a:off x="0" y="0"/>
                      <a:ext cx="6332220" cy="3756660"/>
                    </a:xfrm>
                    <a:prstGeom prst="rect">
                      <a:avLst/>
                    </a:prstGeom>
                    <a:ln/>
                  </pic:spPr>
                </pic:pic>
              </a:graphicData>
            </a:graphic>
          </wp:inline>
        </w:drawing>
      </w:r>
    </w:p>
    <w:p w:rsidR="0005415C" w:rsidRDefault="0005415C" w:rsidP="00887A04">
      <w:pPr>
        <w:spacing w:line="360" w:lineRule="auto"/>
        <w:rPr>
          <w:rFonts w:ascii="Cambria" w:eastAsia="Cambria" w:hAnsi="Cambria" w:cs="Cambria"/>
        </w:rPr>
      </w:pPr>
    </w:p>
    <w:p w:rsidR="005A441B" w:rsidRDefault="005A441B" w:rsidP="00887A04">
      <w:pPr>
        <w:spacing w:line="360" w:lineRule="auto"/>
        <w:rPr>
          <w:rFonts w:ascii="Cambria" w:eastAsia="Cambria" w:hAnsi="Cambria" w:cs="Cambria"/>
        </w:rPr>
      </w:pPr>
    </w:p>
    <w:p w:rsidR="0005415C" w:rsidRDefault="009072D7" w:rsidP="00887A04">
      <w:pPr>
        <w:spacing w:line="360" w:lineRule="auto"/>
        <w:rPr>
          <w:rFonts w:ascii="Cambria" w:eastAsia="Cambria" w:hAnsi="Cambria" w:cs="Cambria"/>
          <w:b/>
          <w:sz w:val="26"/>
          <w:szCs w:val="26"/>
        </w:rPr>
      </w:pPr>
      <w:r>
        <w:rPr>
          <w:rFonts w:ascii="Cambria" w:eastAsia="Cambria" w:hAnsi="Cambria" w:cs="Cambria"/>
          <w:b/>
          <w:sz w:val="26"/>
          <w:szCs w:val="26"/>
        </w:rPr>
        <w:lastRenderedPageBreak/>
        <w:t xml:space="preserve"> Entity Relationship (ER)</w:t>
      </w:r>
      <w:r w:rsidR="0082744A">
        <w:rPr>
          <w:rFonts w:ascii="Cambria" w:eastAsia="Cambria" w:hAnsi="Cambria" w:cs="Cambria"/>
          <w:b/>
          <w:sz w:val="26"/>
          <w:szCs w:val="26"/>
        </w:rPr>
        <w:t xml:space="preserve"> </w:t>
      </w:r>
      <w:r>
        <w:rPr>
          <w:rFonts w:ascii="Cambria" w:eastAsia="Cambria" w:hAnsi="Cambria" w:cs="Cambria"/>
          <w:b/>
          <w:sz w:val="26"/>
          <w:szCs w:val="26"/>
        </w:rPr>
        <w:t>Diagram:</w:t>
      </w:r>
    </w:p>
    <w:p w:rsidR="0005415C" w:rsidRDefault="009072D7" w:rsidP="00887A04">
      <w:pPr>
        <w:spacing w:line="360" w:lineRule="auto"/>
        <w:rPr>
          <w:rFonts w:ascii="Cambria" w:eastAsia="Cambria" w:hAnsi="Cambria" w:cs="Cambria"/>
        </w:rPr>
      </w:pPr>
      <w:r>
        <w:rPr>
          <w:rFonts w:ascii="Cambria" w:eastAsia="Cambria" w:hAnsi="Cambria" w:cs="Cambria"/>
          <w:noProof/>
        </w:rPr>
        <w:drawing>
          <wp:inline distT="114300" distB="114300" distL="114300" distR="114300">
            <wp:extent cx="5943600" cy="2717800"/>
            <wp:effectExtent l="0" t="0" r="0" b="0"/>
            <wp:docPr id="185748697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
                    <a:srcRect/>
                    <a:stretch>
                      <a:fillRect/>
                    </a:stretch>
                  </pic:blipFill>
                  <pic:spPr>
                    <a:xfrm>
                      <a:off x="0" y="0"/>
                      <a:ext cx="5943600" cy="2717800"/>
                    </a:xfrm>
                    <a:prstGeom prst="rect">
                      <a:avLst/>
                    </a:prstGeom>
                    <a:ln/>
                  </pic:spPr>
                </pic:pic>
              </a:graphicData>
            </a:graphic>
          </wp:inline>
        </w:drawing>
      </w:r>
    </w:p>
    <w:p w:rsidR="0005415C" w:rsidRDefault="0005415C" w:rsidP="00887A04">
      <w:pPr>
        <w:spacing w:line="360" w:lineRule="auto"/>
        <w:rPr>
          <w:rFonts w:ascii="Cambria" w:eastAsia="Cambria" w:hAnsi="Cambria" w:cs="Cambria"/>
        </w:rPr>
      </w:pPr>
    </w:p>
    <w:p w:rsidR="0005415C" w:rsidRDefault="0005415C" w:rsidP="00887A04">
      <w:pPr>
        <w:spacing w:line="360" w:lineRule="auto"/>
        <w:rPr>
          <w:rFonts w:ascii="Cambria" w:eastAsia="Cambria" w:hAnsi="Cambria" w:cs="Cambria"/>
        </w:rPr>
      </w:pPr>
    </w:p>
    <w:p w:rsidR="0005415C" w:rsidRDefault="009072D7" w:rsidP="00887A04">
      <w:pPr>
        <w:spacing w:line="360" w:lineRule="auto"/>
        <w:rPr>
          <w:rFonts w:ascii="Cambria" w:eastAsia="Cambria" w:hAnsi="Cambria" w:cs="Cambria"/>
          <w:sz w:val="24"/>
          <w:szCs w:val="24"/>
        </w:rPr>
      </w:pPr>
      <w:r>
        <w:rPr>
          <w:rFonts w:ascii="Cambria" w:eastAsia="Cambria" w:hAnsi="Cambria" w:cs="Cambria"/>
          <w:b/>
          <w:sz w:val="24"/>
          <w:szCs w:val="24"/>
        </w:rPr>
        <w:t xml:space="preserve">Pre-requisites: </w:t>
      </w:r>
    </w:p>
    <w:p w:rsidR="0005415C" w:rsidRDefault="009072D7" w:rsidP="00887A04">
      <w:pPr>
        <w:pStyle w:val="Heading3"/>
        <w:numPr>
          <w:ilvl w:val="0"/>
          <w:numId w:val="24"/>
        </w:numPr>
        <w:spacing w:before="280" w:line="360" w:lineRule="auto"/>
        <w:rPr>
          <w:rFonts w:ascii="Cambria" w:eastAsia="Cambria" w:hAnsi="Cambria" w:cs="Cambria"/>
        </w:rPr>
      </w:pPr>
      <w:bookmarkStart w:id="3" w:name="_heading=h.i3zqx38jb8hn" w:colFirst="0" w:colLast="0"/>
      <w:bookmarkEnd w:id="3"/>
      <w:r>
        <w:rPr>
          <w:rFonts w:ascii="Cambria" w:eastAsia="Cambria" w:hAnsi="Cambria" w:cs="Cambria"/>
          <w:b w:val="0"/>
        </w:rPr>
        <w:t>.</w:t>
      </w:r>
      <w:r>
        <w:rPr>
          <w:rFonts w:ascii="Cambria" w:eastAsia="Cambria" w:hAnsi="Cambria" w:cs="Cambria"/>
        </w:rPr>
        <w:t>AWS Account Setup</w:t>
      </w:r>
      <w:r>
        <w:rPr>
          <w:rFonts w:ascii="Cambria" w:eastAsia="Cambria" w:hAnsi="Cambria" w:cs="Cambria"/>
          <w:b w:val="0"/>
        </w:rPr>
        <w:t xml:space="preserve">:  </w:t>
      </w:r>
      <w:hyperlink r:id="rId15">
        <w:r>
          <w:rPr>
            <w:rFonts w:ascii="Cambria" w:eastAsia="Cambria" w:hAnsi="Cambria" w:cs="Cambria"/>
            <w:b w:val="0"/>
            <w:color w:val="1155CC"/>
            <w:u w:val="single"/>
          </w:rPr>
          <w:t>AWS Account Setup</w:t>
        </w:r>
      </w:hyperlink>
    </w:p>
    <w:p w:rsidR="0005415C" w:rsidRDefault="009072D7" w:rsidP="00887A04">
      <w:pPr>
        <w:pStyle w:val="Heading3"/>
        <w:numPr>
          <w:ilvl w:val="0"/>
          <w:numId w:val="24"/>
        </w:numPr>
        <w:spacing w:before="0" w:line="360" w:lineRule="auto"/>
        <w:rPr>
          <w:rFonts w:ascii="Cambria" w:eastAsia="Cambria" w:hAnsi="Cambria" w:cs="Cambria"/>
        </w:rPr>
      </w:pPr>
      <w:r>
        <w:rPr>
          <w:rFonts w:ascii="Cambria" w:eastAsia="Cambria" w:hAnsi="Cambria" w:cs="Cambria"/>
        </w:rPr>
        <w:t>Understanding IAM</w:t>
      </w:r>
      <w:r>
        <w:rPr>
          <w:rFonts w:ascii="Cambria" w:eastAsia="Cambria" w:hAnsi="Cambria" w:cs="Cambria"/>
          <w:b w:val="0"/>
        </w:rPr>
        <w:t xml:space="preserve">:  </w:t>
      </w:r>
      <w:hyperlink r:id="rId16">
        <w:r>
          <w:rPr>
            <w:rFonts w:ascii="Cambria" w:eastAsia="Cambria" w:hAnsi="Cambria" w:cs="Cambria"/>
            <w:b w:val="0"/>
            <w:color w:val="1155CC"/>
            <w:u w:val="single"/>
          </w:rPr>
          <w:t>IAM Overview</w:t>
        </w:r>
      </w:hyperlink>
    </w:p>
    <w:p w:rsidR="0005415C" w:rsidRDefault="009072D7" w:rsidP="00887A04">
      <w:pPr>
        <w:pStyle w:val="Heading3"/>
        <w:numPr>
          <w:ilvl w:val="0"/>
          <w:numId w:val="24"/>
        </w:numPr>
        <w:spacing w:before="0" w:line="360" w:lineRule="auto"/>
        <w:rPr>
          <w:rFonts w:ascii="Cambria" w:eastAsia="Cambria" w:hAnsi="Cambria" w:cs="Cambria"/>
        </w:rPr>
      </w:pPr>
      <w:r>
        <w:rPr>
          <w:rFonts w:ascii="Cambria" w:eastAsia="Cambria" w:hAnsi="Cambria" w:cs="Cambria"/>
        </w:rPr>
        <w:t>Amazon EC2 Basics</w:t>
      </w:r>
      <w:r>
        <w:rPr>
          <w:rFonts w:ascii="Cambria" w:eastAsia="Cambria" w:hAnsi="Cambria" w:cs="Cambria"/>
          <w:b w:val="0"/>
        </w:rPr>
        <w:t xml:space="preserve">: </w:t>
      </w:r>
      <w:hyperlink r:id="rId17">
        <w:r>
          <w:rPr>
            <w:rFonts w:ascii="Cambria" w:eastAsia="Cambria" w:hAnsi="Cambria" w:cs="Cambria"/>
            <w:b w:val="0"/>
            <w:color w:val="1155CC"/>
            <w:u w:val="single"/>
          </w:rPr>
          <w:t>EC2 Tutorial</w:t>
        </w:r>
      </w:hyperlink>
    </w:p>
    <w:p w:rsidR="0005415C" w:rsidRDefault="009072D7" w:rsidP="00887A04">
      <w:pPr>
        <w:pStyle w:val="Heading3"/>
        <w:numPr>
          <w:ilvl w:val="0"/>
          <w:numId w:val="24"/>
        </w:numPr>
        <w:spacing w:before="0" w:line="360" w:lineRule="auto"/>
        <w:rPr>
          <w:rFonts w:ascii="Cambria" w:eastAsia="Cambria" w:hAnsi="Cambria" w:cs="Cambria"/>
        </w:rPr>
      </w:pPr>
      <w:r>
        <w:rPr>
          <w:rFonts w:ascii="Cambria" w:eastAsia="Cambria" w:hAnsi="Cambria" w:cs="Cambria"/>
        </w:rPr>
        <w:t xml:space="preserve">S3 Tutorial : </w:t>
      </w:r>
      <w:hyperlink r:id="rId18">
        <w:r>
          <w:rPr>
            <w:rFonts w:ascii="Cambria" w:eastAsia="Cambria" w:hAnsi="Cambria" w:cs="Cambria"/>
            <w:color w:val="1155CC"/>
            <w:u w:val="single"/>
          </w:rPr>
          <w:t>S3 Tutorial</w:t>
        </w:r>
      </w:hyperlink>
    </w:p>
    <w:p w:rsidR="0005415C" w:rsidRDefault="009072D7" w:rsidP="00887A04">
      <w:pPr>
        <w:pStyle w:val="Heading3"/>
        <w:numPr>
          <w:ilvl w:val="0"/>
          <w:numId w:val="24"/>
        </w:numPr>
        <w:spacing w:before="0" w:line="360" w:lineRule="auto"/>
        <w:rPr>
          <w:rFonts w:ascii="Cambria" w:eastAsia="Cambria" w:hAnsi="Cambria" w:cs="Cambria"/>
        </w:rPr>
      </w:pPr>
      <w:r>
        <w:rPr>
          <w:rFonts w:ascii="Cambria" w:eastAsia="Cambria" w:hAnsi="Cambria" w:cs="Cambria"/>
        </w:rPr>
        <w:t>DynamoDB Basics</w:t>
      </w:r>
      <w:r>
        <w:rPr>
          <w:rFonts w:ascii="Cambria" w:eastAsia="Cambria" w:hAnsi="Cambria" w:cs="Cambria"/>
          <w:b w:val="0"/>
        </w:rPr>
        <w:t xml:space="preserve">:  </w:t>
      </w:r>
      <w:hyperlink r:id="rId19">
        <w:r>
          <w:rPr>
            <w:rFonts w:ascii="Cambria" w:eastAsia="Cambria" w:hAnsi="Cambria" w:cs="Cambria"/>
            <w:b w:val="0"/>
            <w:color w:val="1155CC"/>
            <w:u w:val="single"/>
          </w:rPr>
          <w:t>DynamoDB Introduction</w:t>
        </w:r>
      </w:hyperlink>
    </w:p>
    <w:p w:rsidR="0005415C" w:rsidRDefault="009072D7" w:rsidP="00887A04">
      <w:pPr>
        <w:pStyle w:val="Heading3"/>
        <w:numPr>
          <w:ilvl w:val="0"/>
          <w:numId w:val="24"/>
        </w:numPr>
        <w:spacing w:before="0" w:after="80" w:line="360" w:lineRule="auto"/>
        <w:rPr>
          <w:rFonts w:ascii="Cambria" w:eastAsia="Cambria" w:hAnsi="Cambria" w:cs="Cambria"/>
        </w:rPr>
      </w:pPr>
      <w:bookmarkStart w:id="4" w:name="_heading=h.falt7w2iw76u" w:colFirst="0" w:colLast="0"/>
      <w:bookmarkEnd w:id="4"/>
      <w:r>
        <w:rPr>
          <w:rFonts w:ascii="Cambria" w:eastAsia="Cambria" w:hAnsi="Cambria" w:cs="Cambria"/>
        </w:rPr>
        <w:t>Git Version Control</w:t>
      </w:r>
      <w:r>
        <w:rPr>
          <w:rFonts w:ascii="Cambria" w:eastAsia="Cambria" w:hAnsi="Cambria" w:cs="Cambria"/>
          <w:b w:val="0"/>
        </w:rPr>
        <w:t xml:space="preserve">: </w:t>
      </w:r>
      <w:hyperlink r:id="rId20">
        <w:r>
          <w:rPr>
            <w:rFonts w:ascii="Cambria" w:eastAsia="Cambria" w:hAnsi="Cambria" w:cs="Cambria"/>
            <w:b w:val="0"/>
            <w:color w:val="1155CC"/>
            <w:u w:val="single"/>
          </w:rPr>
          <w:t>Git Documentation</w:t>
        </w:r>
      </w:hyperlink>
    </w:p>
    <w:p w:rsidR="0005415C" w:rsidRDefault="0005415C" w:rsidP="00887A04">
      <w:pPr>
        <w:spacing w:line="360" w:lineRule="auto"/>
        <w:rPr>
          <w:rFonts w:ascii="Cambria" w:eastAsia="Cambria" w:hAnsi="Cambria" w:cs="Cambria"/>
          <w:b/>
        </w:rPr>
      </w:pPr>
    </w:p>
    <w:p w:rsidR="0005415C" w:rsidRDefault="009072D7" w:rsidP="00887A04">
      <w:pPr>
        <w:pStyle w:val="Heading3"/>
        <w:spacing w:before="280" w:after="80" w:line="360" w:lineRule="auto"/>
        <w:ind w:left="0"/>
        <w:rPr>
          <w:rFonts w:ascii="Cambria" w:eastAsia="Cambria" w:hAnsi="Cambria" w:cs="Cambria"/>
          <w:sz w:val="26"/>
          <w:szCs w:val="26"/>
        </w:rPr>
      </w:pPr>
      <w:bookmarkStart w:id="5" w:name="_heading=h.ils5wzpf7aen" w:colFirst="0" w:colLast="0"/>
      <w:bookmarkEnd w:id="5"/>
      <w:r>
        <w:rPr>
          <w:rFonts w:ascii="Cambria" w:eastAsia="Cambria" w:hAnsi="Cambria" w:cs="Cambria"/>
          <w:sz w:val="26"/>
          <w:szCs w:val="26"/>
        </w:rPr>
        <w:t xml:space="preserve">Project Workflow: </w:t>
      </w:r>
      <w:sdt>
        <w:sdtPr>
          <w:tag w:val="goog_rdk_0"/>
          <w:id w:val="689313016"/>
        </w:sdtPr>
        <w:sdtContent>
          <w:del w:id="6" w:author="Boga Tejaswini" w:date="2025-03-01T07:44:00Z">
            <w:r>
              <w:rPr>
                <w:rFonts w:ascii="Cambria" w:eastAsia="Cambria" w:hAnsi="Cambria" w:cs="Cambria"/>
                <w:sz w:val="26"/>
                <w:szCs w:val="26"/>
              </w:rPr>
              <w:delText>FursnishFusion</w:delText>
            </w:r>
          </w:del>
        </w:sdtContent>
      </w:sdt>
    </w:p>
    <w:p w:rsidR="0005415C" w:rsidRDefault="009072D7" w:rsidP="00887A04">
      <w:pPr>
        <w:spacing w:after="240" w:line="360" w:lineRule="auto"/>
        <w:rPr>
          <w:rFonts w:ascii="Cambria" w:eastAsia="Cambria" w:hAnsi="Cambria" w:cs="Cambria"/>
          <w:b/>
          <w:sz w:val="24"/>
          <w:szCs w:val="24"/>
        </w:rPr>
      </w:pPr>
      <w:r>
        <w:rPr>
          <w:rFonts w:ascii="Cambria" w:eastAsia="Cambria" w:hAnsi="Cambria" w:cs="Cambria"/>
          <w:b/>
          <w:sz w:val="24"/>
          <w:szCs w:val="24"/>
        </w:rPr>
        <w:t>Project Flow</w:t>
      </w:r>
    </w:p>
    <w:p w:rsidR="0005415C" w:rsidRDefault="009072D7" w:rsidP="00887A04">
      <w:pPr>
        <w:numPr>
          <w:ilvl w:val="0"/>
          <w:numId w:val="13"/>
        </w:numPr>
        <w:spacing w:line="360" w:lineRule="auto"/>
        <w:rPr>
          <w:rFonts w:ascii="Cambria" w:eastAsia="Cambria" w:hAnsi="Cambria" w:cs="Cambria"/>
        </w:rPr>
      </w:pPr>
      <w:r>
        <w:rPr>
          <w:rFonts w:ascii="Cambria" w:eastAsia="Cambria" w:hAnsi="Cambria" w:cs="Cambria"/>
          <w:b/>
        </w:rPr>
        <w:t>AWS Account Setup and Login</w:t>
      </w:r>
    </w:p>
    <w:p w:rsidR="0005415C" w:rsidRDefault="009072D7" w:rsidP="00887A04">
      <w:pPr>
        <w:numPr>
          <w:ilvl w:val="1"/>
          <w:numId w:val="13"/>
        </w:numPr>
        <w:spacing w:before="0" w:line="360" w:lineRule="auto"/>
        <w:rPr>
          <w:rFonts w:ascii="Cambria" w:eastAsia="Cambria" w:hAnsi="Cambria" w:cs="Cambria"/>
        </w:rPr>
      </w:pPr>
      <w:r>
        <w:rPr>
          <w:rFonts w:ascii="Cambria" w:eastAsia="Cambria" w:hAnsi="Cambria" w:cs="Cambria"/>
          <w:b/>
        </w:rPr>
        <w:t>Activity 1.1:</w:t>
      </w:r>
      <w:r>
        <w:rPr>
          <w:rFonts w:ascii="Cambria" w:eastAsia="Cambria" w:hAnsi="Cambria" w:cs="Cambria"/>
        </w:rPr>
        <w:t xml:space="preserve"> Set up an AWS account if not already done.</w:t>
      </w:r>
    </w:p>
    <w:p w:rsidR="0005415C" w:rsidRDefault="009072D7" w:rsidP="00887A04">
      <w:pPr>
        <w:numPr>
          <w:ilvl w:val="1"/>
          <w:numId w:val="13"/>
        </w:numPr>
        <w:spacing w:before="0" w:line="360" w:lineRule="auto"/>
        <w:rPr>
          <w:rFonts w:ascii="Cambria" w:eastAsia="Cambria" w:hAnsi="Cambria" w:cs="Cambria"/>
        </w:rPr>
      </w:pPr>
      <w:r>
        <w:rPr>
          <w:rFonts w:ascii="Cambria" w:eastAsia="Cambria" w:hAnsi="Cambria" w:cs="Cambria"/>
          <w:b/>
        </w:rPr>
        <w:t>Activity 1.2:</w:t>
      </w:r>
      <w:r>
        <w:rPr>
          <w:rFonts w:ascii="Cambria" w:eastAsia="Cambria" w:hAnsi="Cambria" w:cs="Cambria"/>
        </w:rPr>
        <w:t xml:space="preserve"> Log in to the AWS Management Console.</w:t>
      </w:r>
    </w:p>
    <w:p w:rsidR="0005415C" w:rsidRDefault="009072D7" w:rsidP="00887A04">
      <w:pPr>
        <w:numPr>
          <w:ilvl w:val="0"/>
          <w:numId w:val="13"/>
        </w:numPr>
        <w:spacing w:line="360" w:lineRule="auto"/>
        <w:rPr>
          <w:rFonts w:ascii="Cambria" w:eastAsia="Cambria" w:hAnsi="Cambria" w:cs="Cambria"/>
        </w:rPr>
      </w:pPr>
      <w:r>
        <w:rPr>
          <w:rFonts w:ascii="Cambria" w:eastAsia="Cambria" w:hAnsi="Cambria" w:cs="Cambria"/>
          <w:b/>
        </w:rPr>
        <w:lastRenderedPageBreak/>
        <w:t>S3 Simple Storage Service Setup:</w:t>
      </w:r>
    </w:p>
    <w:p w:rsidR="0005415C" w:rsidRDefault="009072D7" w:rsidP="00887A04">
      <w:pPr>
        <w:numPr>
          <w:ilvl w:val="1"/>
          <w:numId w:val="13"/>
        </w:numPr>
        <w:spacing w:line="360" w:lineRule="auto"/>
        <w:rPr>
          <w:rFonts w:ascii="Cambria" w:eastAsia="Cambria" w:hAnsi="Cambria" w:cs="Cambria"/>
        </w:rPr>
      </w:pPr>
      <w:r>
        <w:rPr>
          <w:rFonts w:ascii="Cambria" w:eastAsia="Cambria" w:hAnsi="Cambria" w:cs="Cambria"/>
          <w:b/>
        </w:rPr>
        <w:t>Activity 2.1:</w:t>
      </w:r>
      <w:r>
        <w:rPr>
          <w:rFonts w:ascii="Cambria" w:eastAsia="Cambria" w:hAnsi="Cambria" w:cs="Cambria"/>
        </w:rPr>
        <w:t xml:space="preserve"> Create an S3 bucket </w:t>
      </w:r>
    </w:p>
    <w:p w:rsidR="0005415C" w:rsidRDefault="009072D7" w:rsidP="00887A04">
      <w:pPr>
        <w:numPr>
          <w:ilvl w:val="1"/>
          <w:numId w:val="13"/>
        </w:numPr>
        <w:spacing w:line="360" w:lineRule="auto"/>
        <w:rPr>
          <w:rFonts w:ascii="Cambria" w:eastAsia="Cambria" w:hAnsi="Cambria" w:cs="Cambria"/>
        </w:rPr>
      </w:pPr>
      <w:r>
        <w:rPr>
          <w:rFonts w:ascii="Cambria" w:eastAsia="Cambria" w:hAnsi="Cambria" w:cs="Cambria"/>
          <w:b/>
        </w:rPr>
        <w:t>Activity 2.2</w:t>
      </w:r>
      <w:r>
        <w:rPr>
          <w:rFonts w:ascii="Cambria" w:eastAsia="Cambria" w:hAnsi="Cambria" w:cs="Cambria"/>
        </w:rPr>
        <w:t xml:space="preserve"> : Add the images related to the furniture in the bucket</w:t>
      </w:r>
    </w:p>
    <w:p w:rsidR="0005415C" w:rsidRDefault="009072D7" w:rsidP="00887A04">
      <w:pPr>
        <w:numPr>
          <w:ilvl w:val="0"/>
          <w:numId w:val="13"/>
        </w:numPr>
        <w:spacing w:before="0" w:line="360" w:lineRule="auto"/>
        <w:rPr>
          <w:rFonts w:ascii="Cambria" w:eastAsia="Cambria" w:hAnsi="Cambria" w:cs="Cambria"/>
        </w:rPr>
      </w:pPr>
      <w:r>
        <w:rPr>
          <w:rFonts w:ascii="Cambria" w:eastAsia="Cambria" w:hAnsi="Cambria" w:cs="Cambria"/>
          <w:b/>
        </w:rPr>
        <w:t>DynamoDB Database Creation and Setup</w:t>
      </w:r>
    </w:p>
    <w:p w:rsidR="0005415C" w:rsidRDefault="009072D7" w:rsidP="00887A04">
      <w:pPr>
        <w:numPr>
          <w:ilvl w:val="1"/>
          <w:numId w:val="13"/>
        </w:numPr>
        <w:spacing w:before="0" w:line="360" w:lineRule="auto"/>
        <w:rPr>
          <w:rFonts w:ascii="Cambria" w:eastAsia="Cambria" w:hAnsi="Cambria" w:cs="Cambria"/>
        </w:rPr>
      </w:pPr>
      <w:r>
        <w:rPr>
          <w:rFonts w:ascii="Cambria" w:eastAsia="Cambria" w:hAnsi="Cambria" w:cs="Cambria"/>
          <w:b/>
        </w:rPr>
        <w:t>Activity 3.1:</w:t>
      </w:r>
      <w:r>
        <w:rPr>
          <w:rFonts w:ascii="Cambria" w:eastAsia="Cambria" w:hAnsi="Cambria" w:cs="Cambria"/>
        </w:rPr>
        <w:t xml:space="preserve"> Create a DynamoDB Table.</w:t>
      </w:r>
    </w:p>
    <w:p w:rsidR="0005415C" w:rsidRDefault="009072D7" w:rsidP="00887A04">
      <w:pPr>
        <w:numPr>
          <w:ilvl w:val="1"/>
          <w:numId w:val="13"/>
        </w:numPr>
        <w:spacing w:before="0" w:line="360" w:lineRule="auto"/>
        <w:rPr>
          <w:rFonts w:ascii="Cambria" w:eastAsia="Cambria" w:hAnsi="Cambria" w:cs="Cambria"/>
        </w:rPr>
      </w:pPr>
      <w:r>
        <w:rPr>
          <w:rFonts w:ascii="Cambria" w:eastAsia="Cambria" w:hAnsi="Cambria" w:cs="Cambria"/>
          <w:b/>
        </w:rPr>
        <w:t>Activity 3.2:</w:t>
      </w:r>
      <w:r>
        <w:rPr>
          <w:rFonts w:ascii="Cambria" w:eastAsia="Cambria" w:hAnsi="Cambria" w:cs="Cambria"/>
        </w:rPr>
        <w:t xml:space="preserve"> Configure Attributes for customer data  and Furniture data .</w:t>
      </w:r>
    </w:p>
    <w:p w:rsidR="0005415C" w:rsidRDefault="009072D7" w:rsidP="00887A04">
      <w:pPr>
        <w:numPr>
          <w:ilvl w:val="1"/>
          <w:numId w:val="13"/>
        </w:numPr>
        <w:spacing w:before="0" w:line="360" w:lineRule="auto"/>
        <w:rPr>
          <w:rFonts w:ascii="Cambria" w:eastAsia="Cambria" w:hAnsi="Cambria" w:cs="Cambria"/>
        </w:rPr>
      </w:pPr>
      <w:r>
        <w:rPr>
          <w:rFonts w:ascii="Cambria" w:eastAsia="Cambria" w:hAnsi="Cambria" w:cs="Cambria"/>
          <w:b/>
        </w:rPr>
        <w:t>Activity 3.3</w:t>
      </w:r>
      <w:r>
        <w:rPr>
          <w:rFonts w:ascii="Cambria" w:eastAsia="Cambria" w:hAnsi="Cambria" w:cs="Cambria"/>
        </w:rPr>
        <w:t xml:space="preserve">: Integrate Dynamodb with s3 </w:t>
      </w:r>
    </w:p>
    <w:p w:rsidR="0005415C" w:rsidRDefault="009072D7" w:rsidP="00887A04">
      <w:pPr>
        <w:numPr>
          <w:ilvl w:val="0"/>
          <w:numId w:val="13"/>
        </w:numPr>
        <w:spacing w:before="0" w:line="360" w:lineRule="auto"/>
        <w:rPr>
          <w:rFonts w:ascii="Cambria" w:eastAsia="Cambria" w:hAnsi="Cambria" w:cs="Cambria"/>
          <w:b/>
        </w:rPr>
      </w:pPr>
      <w:r>
        <w:rPr>
          <w:rFonts w:ascii="Cambria" w:eastAsia="Cambria" w:hAnsi="Cambria" w:cs="Cambria"/>
          <w:b/>
        </w:rPr>
        <w:t>AWS Lambda and SES Setup</w:t>
      </w:r>
    </w:p>
    <w:p w:rsidR="0005415C" w:rsidRDefault="009072D7" w:rsidP="00887A04">
      <w:pPr>
        <w:numPr>
          <w:ilvl w:val="1"/>
          <w:numId w:val="13"/>
        </w:numPr>
        <w:spacing w:before="0" w:line="360" w:lineRule="auto"/>
        <w:rPr>
          <w:rFonts w:ascii="Cambria" w:eastAsia="Cambria" w:hAnsi="Cambria" w:cs="Cambria"/>
        </w:rPr>
      </w:pPr>
      <w:r>
        <w:rPr>
          <w:rFonts w:ascii="Cambria" w:eastAsia="Cambria" w:hAnsi="Cambria" w:cs="Cambria"/>
          <w:b/>
        </w:rPr>
        <w:t>Activity 4.1</w:t>
      </w:r>
      <w:r>
        <w:rPr>
          <w:rFonts w:ascii="Cambria" w:eastAsia="Cambria" w:hAnsi="Cambria" w:cs="Cambria"/>
        </w:rPr>
        <w:t>: Create a lambda function.</w:t>
      </w:r>
    </w:p>
    <w:p w:rsidR="0005415C" w:rsidRDefault="009072D7" w:rsidP="00887A04">
      <w:pPr>
        <w:numPr>
          <w:ilvl w:val="1"/>
          <w:numId w:val="13"/>
        </w:numPr>
        <w:spacing w:before="0" w:line="360" w:lineRule="auto"/>
        <w:rPr>
          <w:rFonts w:ascii="Cambria" w:eastAsia="Cambria" w:hAnsi="Cambria" w:cs="Cambria"/>
        </w:rPr>
      </w:pPr>
      <w:r>
        <w:rPr>
          <w:rFonts w:ascii="Cambria" w:eastAsia="Cambria" w:hAnsi="Cambria" w:cs="Cambria"/>
          <w:b/>
        </w:rPr>
        <w:t>Activity 4.2</w:t>
      </w:r>
      <w:r>
        <w:rPr>
          <w:rFonts w:ascii="Cambria" w:eastAsia="Cambria" w:hAnsi="Cambria" w:cs="Cambria"/>
        </w:rPr>
        <w:t xml:space="preserve">:Set Up AWS SES  </w:t>
      </w:r>
    </w:p>
    <w:p w:rsidR="00C300CC" w:rsidRDefault="00C300CC" w:rsidP="00C300CC">
      <w:pPr>
        <w:spacing w:before="0" w:line="360" w:lineRule="auto"/>
        <w:rPr>
          <w:rFonts w:ascii="Cambria" w:eastAsia="Cambria" w:hAnsi="Cambria" w:cs="Cambria"/>
        </w:rPr>
      </w:pPr>
    </w:p>
    <w:p w:rsidR="00C300CC" w:rsidRDefault="00C300CC" w:rsidP="00C300CC">
      <w:pPr>
        <w:spacing w:before="0" w:line="360" w:lineRule="auto"/>
        <w:rPr>
          <w:rFonts w:ascii="Cambria" w:eastAsia="Cambria" w:hAnsi="Cambria" w:cs="Cambria"/>
        </w:rPr>
      </w:pPr>
    </w:p>
    <w:p w:rsidR="0005415C" w:rsidRPr="00C300CC" w:rsidRDefault="009072D7" w:rsidP="00C300CC">
      <w:pPr>
        <w:numPr>
          <w:ilvl w:val="0"/>
          <w:numId w:val="13"/>
        </w:numPr>
        <w:spacing w:before="0" w:line="360" w:lineRule="auto"/>
        <w:rPr>
          <w:rFonts w:ascii="Cambria" w:eastAsia="Cambria" w:hAnsi="Cambria" w:cs="Cambria"/>
        </w:rPr>
      </w:pPr>
      <w:r w:rsidRPr="00C300CC">
        <w:rPr>
          <w:rFonts w:ascii="Cambria" w:eastAsia="Cambria" w:hAnsi="Cambria" w:cs="Cambria"/>
          <w:b/>
        </w:rPr>
        <w:t>Backend Development and Application Setup</w:t>
      </w:r>
    </w:p>
    <w:p w:rsidR="00C300CC" w:rsidRDefault="009072D7" w:rsidP="00C300CC">
      <w:pPr>
        <w:numPr>
          <w:ilvl w:val="1"/>
          <w:numId w:val="13"/>
        </w:numPr>
        <w:spacing w:before="0" w:line="360" w:lineRule="auto"/>
        <w:rPr>
          <w:rFonts w:ascii="Cambria" w:eastAsia="Cambria" w:hAnsi="Cambria" w:cs="Cambria"/>
        </w:rPr>
      </w:pPr>
      <w:r>
        <w:rPr>
          <w:rFonts w:ascii="Cambria" w:eastAsia="Cambria" w:hAnsi="Cambria" w:cs="Cambria"/>
          <w:b/>
        </w:rPr>
        <w:t>Activity 5.1:</w:t>
      </w:r>
      <w:r>
        <w:rPr>
          <w:rFonts w:ascii="Cambria" w:eastAsia="Cambria" w:hAnsi="Cambria" w:cs="Cambria"/>
        </w:rPr>
        <w:t xml:space="preserve"> Develop the Backend Using Flask.</w:t>
      </w:r>
    </w:p>
    <w:p w:rsidR="0005415C" w:rsidRPr="00C300CC" w:rsidRDefault="009072D7" w:rsidP="00C300CC">
      <w:pPr>
        <w:numPr>
          <w:ilvl w:val="1"/>
          <w:numId w:val="13"/>
        </w:numPr>
        <w:spacing w:before="0" w:line="360" w:lineRule="auto"/>
        <w:rPr>
          <w:rFonts w:ascii="Cambria" w:eastAsia="Cambria" w:hAnsi="Cambria" w:cs="Cambria"/>
        </w:rPr>
      </w:pPr>
      <w:r w:rsidRPr="00C300CC">
        <w:rPr>
          <w:rFonts w:ascii="Cambria" w:eastAsia="Cambria" w:hAnsi="Cambria" w:cs="Cambria"/>
          <w:b/>
        </w:rPr>
        <w:t>Activity 5.2:</w:t>
      </w:r>
      <w:r w:rsidRPr="00C300CC">
        <w:rPr>
          <w:rFonts w:ascii="Cambria" w:eastAsia="Cambria" w:hAnsi="Cambria" w:cs="Cambria"/>
        </w:rPr>
        <w:t xml:space="preserve"> Integrate AWS Services Using Boto3.</w:t>
      </w:r>
    </w:p>
    <w:p w:rsidR="0005415C" w:rsidRDefault="009072D7" w:rsidP="00887A04">
      <w:pPr>
        <w:numPr>
          <w:ilvl w:val="0"/>
          <w:numId w:val="13"/>
        </w:numPr>
        <w:spacing w:before="0" w:line="360" w:lineRule="auto"/>
        <w:rPr>
          <w:rFonts w:ascii="Cambria" w:eastAsia="Cambria" w:hAnsi="Cambria" w:cs="Cambria"/>
        </w:rPr>
      </w:pPr>
      <w:r>
        <w:rPr>
          <w:rFonts w:ascii="Cambria" w:eastAsia="Cambria" w:hAnsi="Cambria" w:cs="Cambria"/>
          <w:b/>
        </w:rPr>
        <w:t>IAM Role Setup</w:t>
      </w:r>
    </w:p>
    <w:p w:rsidR="0005415C" w:rsidRDefault="009072D7" w:rsidP="00887A04">
      <w:pPr>
        <w:numPr>
          <w:ilvl w:val="1"/>
          <w:numId w:val="13"/>
        </w:numPr>
        <w:spacing w:before="0" w:line="360" w:lineRule="auto"/>
        <w:rPr>
          <w:rFonts w:ascii="Cambria" w:eastAsia="Cambria" w:hAnsi="Cambria" w:cs="Cambria"/>
        </w:rPr>
      </w:pPr>
      <w:r>
        <w:rPr>
          <w:rFonts w:ascii="Cambria" w:eastAsia="Cambria" w:hAnsi="Cambria" w:cs="Cambria"/>
          <w:b/>
        </w:rPr>
        <w:t>Activity 6.1:</w:t>
      </w:r>
      <w:r>
        <w:rPr>
          <w:rFonts w:ascii="Cambria" w:eastAsia="Cambria" w:hAnsi="Cambria" w:cs="Cambria"/>
        </w:rPr>
        <w:t xml:space="preserve"> Create IAM Roles for secure user access.</w:t>
      </w:r>
    </w:p>
    <w:p w:rsidR="0005415C" w:rsidRDefault="009072D7" w:rsidP="00887A04">
      <w:pPr>
        <w:numPr>
          <w:ilvl w:val="1"/>
          <w:numId w:val="13"/>
        </w:numPr>
        <w:spacing w:before="0" w:line="360" w:lineRule="auto"/>
        <w:rPr>
          <w:rFonts w:ascii="Cambria" w:eastAsia="Cambria" w:hAnsi="Cambria" w:cs="Cambria"/>
        </w:rPr>
      </w:pPr>
      <w:r>
        <w:rPr>
          <w:rFonts w:ascii="Cambria" w:eastAsia="Cambria" w:hAnsi="Cambria" w:cs="Cambria"/>
          <w:b/>
        </w:rPr>
        <w:t>Activity 6.2:</w:t>
      </w:r>
      <w:r>
        <w:rPr>
          <w:rFonts w:ascii="Cambria" w:eastAsia="Cambria" w:hAnsi="Cambria" w:cs="Cambria"/>
        </w:rPr>
        <w:t xml:space="preserve"> Attach Policies to ensure appropriate permissions.</w:t>
      </w:r>
    </w:p>
    <w:p w:rsidR="0005415C" w:rsidRDefault="009072D7" w:rsidP="00887A04">
      <w:pPr>
        <w:numPr>
          <w:ilvl w:val="0"/>
          <w:numId w:val="13"/>
        </w:numPr>
        <w:spacing w:before="0" w:line="360" w:lineRule="auto"/>
        <w:rPr>
          <w:rFonts w:ascii="Cambria" w:eastAsia="Cambria" w:hAnsi="Cambria" w:cs="Cambria"/>
        </w:rPr>
      </w:pPr>
      <w:r>
        <w:rPr>
          <w:rFonts w:ascii="Cambria" w:eastAsia="Cambria" w:hAnsi="Cambria" w:cs="Cambria"/>
          <w:b/>
        </w:rPr>
        <w:t>EC2 Instance Setup</w:t>
      </w:r>
    </w:p>
    <w:p w:rsidR="0005415C" w:rsidRDefault="009072D7" w:rsidP="00887A04">
      <w:pPr>
        <w:numPr>
          <w:ilvl w:val="1"/>
          <w:numId w:val="13"/>
        </w:numPr>
        <w:spacing w:before="0" w:line="360" w:lineRule="auto"/>
        <w:rPr>
          <w:rFonts w:ascii="Cambria" w:eastAsia="Cambria" w:hAnsi="Cambria" w:cs="Cambria"/>
        </w:rPr>
      </w:pPr>
      <w:r>
        <w:rPr>
          <w:rFonts w:ascii="Cambria" w:eastAsia="Cambria" w:hAnsi="Cambria" w:cs="Cambria"/>
          <w:b/>
        </w:rPr>
        <w:t>Activity 7.1:</w:t>
      </w:r>
      <w:r>
        <w:rPr>
          <w:rFonts w:ascii="Cambria" w:eastAsia="Cambria" w:hAnsi="Cambria" w:cs="Cambria"/>
        </w:rPr>
        <w:t xml:space="preserve"> Launch an EC2 instance to host the Flask application.</w:t>
      </w:r>
    </w:p>
    <w:p w:rsidR="0005415C" w:rsidRDefault="009072D7" w:rsidP="00887A04">
      <w:pPr>
        <w:numPr>
          <w:ilvl w:val="1"/>
          <w:numId w:val="13"/>
        </w:numPr>
        <w:spacing w:before="0" w:line="360" w:lineRule="auto"/>
        <w:rPr>
          <w:rFonts w:ascii="Cambria" w:eastAsia="Cambria" w:hAnsi="Cambria" w:cs="Cambria"/>
        </w:rPr>
      </w:pPr>
      <w:r>
        <w:rPr>
          <w:rFonts w:ascii="Cambria" w:eastAsia="Cambria" w:hAnsi="Cambria" w:cs="Cambria"/>
          <w:b/>
        </w:rPr>
        <w:t>Activity 7.2:</w:t>
      </w:r>
      <w:r>
        <w:rPr>
          <w:rFonts w:ascii="Cambria" w:eastAsia="Cambria" w:hAnsi="Cambria" w:cs="Cambria"/>
        </w:rPr>
        <w:t xml:space="preserve"> Configure security groups for HTTP and SSH access.</w:t>
      </w:r>
    </w:p>
    <w:p w:rsidR="0005415C" w:rsidRDefault="009072D7" w:rsidP="00887A04">
      <w:pPr>
        <w:numPr>
          <w:ilvl w:val="0"/>
          <w:numId w:val="13"/>
        </w:numPr>
        <w:spacing w:before="0" w:line="360" w:lineRule="auto"/>
        <w:rPr>
          <w:rFonts w:ascii="Cambria" w:eastAsia="Cambria" w:hAnsi="Cambria" w:cs="Cambria"/>
        </w:rPr>
      </w:pPr>
      <w:r>
        <w:rPr>
          <w:rFonts w:ascii="Cambria" w:eastAsia="Cambria" w:hAnsi="Cambria" w:cs="Cambria"/>
          <w:b/>
        </w:rPr>
        <w:t>Deployment on EC2</w:t>
      </w:r>
    </w:p>
    <w:p w:rsidR="0005415C" w:rsidRDefault="009072D7" w:rsidP="00887A04">
      <w:pPr>
        <w:numPr>
          <w:ilvl w:val="1"/>
          <w:numId w:val="13"/>
        </w:numPr>
        <w:spacing w:before="0" w:line="360" w:lineRule="auto"/>
        <w:rPr>
          <w:rFonts w:ascii="Cambria" w:eastAsia="Cambria" w:hAnsi="Cambria" w:cs="Cambria"/>
        </w:rPr>
      </w:pPr>
      <w:r>
        <w:rPr>
          <w:rFonts w:ascii="Cambria" w:eastAsia="Cambria" w:hAnsi="Cambria" w:cs="Cambria"/>
          <w:b/>
        </w:rPr>
        <w:t>Activity 8.1:</w:t>
      </w:r>
      <w:r>
        <w:rPr>
          <w:rFonts w:ascii="Cambria" w:eastAsia="Cambria" w:hAnsi="Cambria" w:cs="Cambria"/>
        </w:rPr>
        <w:t xml:space="preserve"> Upload Flask Files to the EC2 instance.</w:t>
      </w:r>
    </w:p>
    <w:p w:rsidR="0005415C" w:rsidRDefault="009072D7" w:rsidP="00887A04">
      <w:pPr>
        <w:numPr>
          <w:ilvl w:val="1"/>
          <w:numId w:val="13"/>
        </w:numPr>
        <w:spacing w:before="0" w:line="360" w:lineRule="auto"/>
        <w:rPr>
          <w:rFonts w:ascii="Cambria" w:eastAsia="Cambria" w:hAnsi="Cambria" w:cs="Cambria"/>
        </w:rPr>
      </w:pPr>
      <w:r>
        <w:rPr>
          <w:rFonts w:ascii="Cambria" w:eastAsia="Cambria" w:hAnsi="Cambria" w:cs="Cambria"/>
          <w:b/>
        </w:rPr>
        <w:t>Activity 8.2:</w:t>
      </w:r>
      <w:r>
        <w:rPr>
          <w:rFonts w:ascii="Cambria" w:eastAsia="Cambria" w:hAnsi="Cambria" w:cs="Cambria"/>
        </w:rPr>
        <w:t xml:space="preserve"> Run the Flask App to make it accessible.</w:t>
      </w:r>
    </w:p>
    <w:p w:rsidR="0005415C" w:rsidRDefault="009072D7" w:rsidP="00887A04">
      <w:pPr>
        <w:numPr>
          <w:ilvl w:val="0"/>
          <w:numId w:val="13"/>
        </w:numPr>
        <w:spacing w:before="0" w:line="360" w:lineRule="auto"/>
        <w:rPr>
          <w:rFonts w:ascii="Cambria" w:eastAsia="Cambria" w:hAnsi="Cambria" w:cs="Cambria"/>
        </w:rPr>
      </w:pPr>
      <w:r>
        <w:rPr>
          <w:rFonts w:ascii="Cambria" w:eastAsia="Cambria" w:hAnsi="Cambria" w:cs="Cambria"/>
          <w:b/>
        </w:rPr>
        <w:t>Testing and Deployment</w:t>
      </w:r>
    </w:p>
    <w:p w:rsidR="0005415C" w:rsidRDefault="009072D7" w:rsidP="00887A04">
      <w:pPr>
        <w:numPr>
          <w:ilvl w:val="1"/>
          <w:numId w:val="13"/>
        </w:numPr>
        <w:spacing w:before="0" w:after="240" w:line="360" w:lineRule="auto"/>
        <w:rPr>
          <w:rFonts w:ascii="Cambria" w:eastAsia="Cambria" w:hAnsi="Cambria" w:cs="Cambria"/>
        </w:rPr>
      </w:pPr>
      <w:r>
        <w:rPr>
          <w:rFonts w:ascii="Cambria" w:eastAsia="Cambria" w:hAnsi="Cambria" w:cs="Cambria"/>
          <w:b/>
        </w:rPr>
        <w:t>Activity 9.1:</w:t>
      </w:r>
      <w:r>
        <w:rPr>
          <w:rFonts w:ascii="Cambria" w:eastAsia="Cambria" w:hAnsi="Cambria" w:cs="Cambria"/>
        </w:rPr>
        <w:t xml:space="preserve"> Conduct functional testing to verify user registration, login, appointment booking, and data retrieval.</w:t>
      </w:r>
    </w:p>
    <w:p w:rsidR="0005415C" w:rsidRDefault="0005415C" w:rsidP="00887A04">
      <w:pPr>
        <w:spacing w:after="240" w:line="360" w:lineRule="auto"/>
        <w:rPr>
          <w:rFonts w:ascii="Cambria" w:eastAsia="Cambria" w:hAnsi="Cambria" w:cs="Cambria"/>
          <w:b/>
        </w:rPr>
      </w:pPr>
    </w:p>
    <w:p w:rsidR="00C300CC" w:rsidRDefault="00C300CC" w:rsidP="00887A04">
      <w:pPr>
        <w:spacing w:after="240" w:line="360" w:lineRule="auto"/>
        <w:rPr>
          <w:rFonts w:ascii="Cambria" w:eastAsia="Cambria" w:hAnsi="Cambria" w:cs="Cambria"/>
          <w:b/>
          <w:sz w:val="26"/>
          <w:szCs w:val="26"/>
        </w:rPr>
      </w:pPr>
    </w:p>
    <w:p w:rsidR="00C300CC" w:rsidRDefault="00C300CC" w:rsidP="00887A04">
      <w:pPr>
        <w:spacing w:after="240" w:line="360" w:lineRule="auto"/>
        <w:rPr>
          <w:rFonts w:ascii="Cambria" w:eastAsia="Cambria" w:hAnsi="Cambria" w:cs="Cambria"/>
          <w:b/>
          <w:sz w:val="26"/>
          <w:szCs w:val="26"/>
        </w:rPr>
      </w:pPr>
    </w:p>
    <w:p w:rsidR="0005415C" w:rsidRDefault="009072D7" w:rsidP="00887A04">
      <w:pPr>
        <w:spacing w:after="240" w:line="360" w:lineRule="auto"/>
        <w:rPr>
          <w:rFonts w:ascii="Cambria" w:eastAsia="Cambria" w:hAnsi="Cambria" w:cs="Cambria"/>
          <w:b/>
          <w:sz w:val="26"/>
          <w:szCs w:val="26"/>
        </w:rPr>
      </w:pPr>
      <w:r>
        <w:rPr>
          <w:rFonts w:ascii="Cambria" w:eastAsia="Cambria" w:hAnsi="Cambria" w:cs="Cambria"/>
          <w:b/>
          <w:sz w:val="26"/>
          <w:szCs w:val="26"/>
        </w:rPr>
        <w:lastRenderedPageBreak/>
        <w:t>Milestone 1: AWS Account Setup and Login</w:t>
      </w:r>
    </w:p>
    <w:p w:rsidR="0005415C" w:rsidRDefault="009072D7" w:rsidP="00887A04">
      <w:pPr>
        <w:numPr>
          <w:ilvl w:val="0"/>
          <w:numId w:val="19"/>
        </w:numPr>
        <w:spacing w:line="360" w:lineRule="auto"/>
        <w:rPr>
          <w:rFonts w:ascii="Cambria" w:eastAsia="Cambria" w:hAnsi="Cambria" w:cs="Cambria"/>
          <w:sz w:val="24"/>
          <w:szCs w:val="24"/>
        </w:rPr>
      </w:pPr>
      <w:r>
        <w:rPr>
          <w:rFonts w:ascii="Cambria" w:eastAsia="Cambria" w:hAnsi="Cambria" w:cs="Cambria"/>
          <w:b/>
          <w:sz w:val="24"/>
          <w:szCs w:val="24"/>
        </w:rPr>
        <w:t>Activity 1.1:  Set up an AWS account if not already done.</w:t>
      </w:r>
    </w:p>
    <w:p w:rsidR="0005415C" w:rsidRDefault="009072D7" w:rsidP="00887A04">
      <w:pPr>
        <w:numPr>
          <w:ilvl w:val="1"/>
          <w:numId w:val="19"/>
        </w:numPr>
        <w:spacing w:after="240" w:line="360" w:lineRule="auto"/>
        <w:rPr>
          <w:rFonts w:ascii="Cambria" w:eastAsia="Cambria" w:hAnsi="Cambria" w:cs="Cambria"/>
        </w:rPr>
      </w:pPr>
      <w:r>
        <w:rPr>
          <w:rFonts w:ascii="Cambria" w:eastAsia="Cambria" w:hAnsi="Cambria" w:cs="Cambria"/>
        </w:rPr>
        <w:t>Sign up for an AWS account and configure billing settings.</w:t>
      </w:r>
    </w:p>
    <w:p w:rsidR="0005415C" w:rsidRDefault="009072D7" w:rsidP="00887A04">
      <w:pPr>
        <w:spacing w:after="240" w:line="360" w:lineRule="auto"/>
        <w:rPr>
          <w:rFonts w:ascii="Cambria" w:eastAsia="Cambria" w:hAnsi="Cambria" w:cs="Cambria"/>
        </w:rPr>
      </w:pPr>
      <w:r>
        <w:rPr>
          <w:rFonts w:ascii="Cambria" w:eastAsia="Cambria" w:hAnsi="Cambria" w:cs="Cambria"/>
          <w:noProof/>
        </w:rPr>
        <w:drawing>
          <wp:inline distT="114300" distB="114300" distL="114300" distR="114300">
            <wp:extent cx="6566438" cy="4614204"/>
            <wp:effectExtent l="19050" t="0" r="5812" b="0"/>
            <wp:docPr id="185748697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1"/>
                    <a:srcRect/>
                    <a:stretch>
                      <a:fillRect/>
                    </a:stretch>
                  </pic:blipFill>
                  <pic:spPr>
                    <a:xfrm>
                      <a:off x="0" y="0"/>
                      <a:ext cx="6566409" cy="4614184"/>
                    </a:xfrm>
                    <a:prstGeom prst="rect">
                      <a:avLst/>
                    </a:prstGeom>
                    <a:ln/>
                  </pic:spPr>
                </pic:pic>
              </a:graphicData>
            </a:graphic>
          </wp:inline>
        </w:drawing>
      </w:r>
    </w:p>
    <w:p w:rsidR="0005415C" w:rsidRDefault="0005415C" w:rsidP="00887A04">
      <w:pPr>
        <w:spacing w:line="360" w:lineRule="auto"/>
        <w:rPr>
          <w:rFonts w:ascii="Cambria" w:eastAsia="Cambria" w:hAnsi="Cambria" w:cs="Cambria"/>
          <w:b/>
        </w:rPr>
      </w:pPr>
    </w:p>
    <w:p w:rsidR="003F7C14" w:rsidRDefault="003F7C14" w:rsidP="00887A04">
      <w:pPr>
        <w:spacing w:line="360" w:lineRule="auto"/>
        <w:rPr>
          <w:rFonts w:ascii="Cambria" w:eastAsia="Cambria" w:hAnsi="Cambria" w:cs="Cambria"/>
          <w:b/>
        </w:rPr>
      </w:pPr>
    </w:p>
    <w:p w:rsidR="003F7C14" w:rsidRDefault="003F7C14" w:rsidP="00887A04">
      <w:pPr>
        <w:spacing w:line="360" w:lineRule="auto"/>
        <w:rPr>
          <w:rFonts w:ascii="Cambria" w:eastAsia="Cambria" w:hAnsi="Cambria" w:cs="Cambria"/>
          <w:b/>
        </w:rPr>
      </w:pPr>
    </w:p>
    <w:p w:rsidR="003F7C14" w:rsidRDefault="003F7C14" w:rsidP="00887A04">
      <w:pPr>
        <w:spacing w:line="360" w:lineRule="auto"/>
        <w:rPr>
          <w:rFonts w:ascii="Cambria" w:eastAsia="Cambria" w:hAnsi="Cambria" w:cs="Cambria"/>
          <w:b/>
        </w:rPr>
      </w:pPr>
    </w:p>
    <w:p w:rsidR="003F7C14" w:rsidRDefault="003F7C14" w:rsidP="00887A04">
      <w:pPr>
        <w:spacing w:line="360" w:lineRule="auto"/>
        <w:rPr>
          <w:rFonts w:ascii="Cambria" w:eastAsia="Cambria" w:hAnsi="Cambria" w:cs="Cambria"/>
          <w:b/>
        </w:rPr>
      </w:pPr>
    </w:p>
    <w:p w:rsidR="003F7C14" w:rsidRDefault="003F7C14" w:rsidP="003F7C14">
      <w:pPr>
        <w:tabs>
          <w:tab w:val="left" w:pos="2570"/>
        </w:tabs>
        <w:spacing w:line="360" w:lineRule="auto"/>
        <w:rPr>
          <w:rFonts w:ascii="Cambria" w:eastAsia="Cambria" w:hAnsi="Cambria" w:cs="Cambria"/>
          <w:b/>
        </w:rPr>
      </w:pPr>
    </w:p>
    <w:p w:rsidR="0005415C" w:rsidRDefault="009072D7" w:rsidP="00887A04">
      <w:pPr>
        <w:numPr>
          <w:ilvl w:val="0"/>
          <w:numId w:val="19"/>
        </w:numPr>
        <w:spacing w:line="360" w:lineRule="auto"/>
        <w:rPr>
          <w:rFonts w:ascii="Cambria" w:eastAsia="Cambria" w:hAnsi="Cambria" w:cs="Cambria"/>
          <w:sz w:val="24"/>
          <w:szCs w:val="24"/>
        </w:rPr>
      </w:pPr>
      <w:r>
        <w:rPr>
          <w:rFonts w:ascii="Cambria" w:eastAsia="Cambria" w:hAnsi="Cambria" w:cs="Cambria"/>
          <w:b/>
          <w:sz w:val="24"/>
          <w:szCs w:val="24"/>
        </w:rPr>
        <w:t>Activity 1.2: Log in to the AWS Management Console</w:t>
      </w:r>
    </w:p>
    <w:p w:rsidR="0005415C" w:rsidRPr="005A441B" w:rsidRDefault="009072D7" w:rsidP="005A441B">
      <w:pPr>
        <w:numPr>
          <w:ilvl w:val="1"/>
          <w:numId w:val="19"/>
        </w:numPr>
        <w:spacing w:after="240" w:line="360" w:lineRule="auto"/>
        <w:rPr>
          <w:rFonts w:ascii="Cambria" w:eastAsia="Cambria" w:hAnsi="Cambria" w:cs="Cambria"/>
        </w:rPr>
      </w:pPr>
      <w:r>
        <w:rPr>
          <w:rFonts w:ascii="Cambria" w:eastAsia="Cambria" w:hAnsi="Cambria" w:cs="Cambria"/>
        </w:rPr>
        <w:t>After setti</w:t>
      </w:r>
      <w:r w:rsidR="005A441B">
        <w:rPr>
          <w:rFonts w:ascii="Cambria" w:eastAsia="Cambria" w:hAnsi="Cambria" w:cs="Cambria"/>
          <w:noProof/>
        </w:rPr>
        <w:drawing>
          <wp:inline distT="114300" distB="114300" distL="114300" distR="114300">
            <wp:extent cx="5880333" cy="3495822"/>
            <wp:effectExtent l="19050" t="0" r="6117" b="0"/>
            <wp:docPr id="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2"/>
                    <a:srcRect/>
                    <a:stretch>
                      <a:fillRect/>
                    </a:stretch>
                  </pic:blipFill>
                  <pic:spPr>
                    <a:xfrm>
                      <a:off x="0" y="0"/>
                      <a:ext cx="5896793" cy="3505607"/>
                    </a:xfrm>
                    <a:prstGeom prst="rect">
                      <a:avLst/>
                    </a:prstGeom>
                    <a:ln/>
                  </pic:spPr>
                </pic:pic>
              </a:graphicData>
            </a:graphic>
          </wp:inline>
        </w:drawing>
      </w:r>
      <w:r>
        <w:rPr>
          <w:rFonts w:ascii="Cambria" w:eastAsia="Cambria" w:hAnsi="Cambria" w:cs="Cambria"/>
        </w:rPr>
        <w:t>ng up your account, log in to the</w:t>
      </w:r>
      <w:hyperlink r:id="rId23">
        <w:r>
          <w:rPr>
            <w:rFonts w:ascii="Cambria" w:eastAsia="Cambria" w:hAnsi="Cambria" w:cs="Cambria"/>
          </w:rPr>
          <w:t xml:space="preserve"> </w:t>
        </w:r>
      </w:hyperlink>
      <w:hyperlink r:id="rId24">
        <w:r>
          <w:rPr>
            <w:rFonts w:ascii="Cambria" w:eastAsia="Cambria" w:hAnsi="Cambria" w:cs="Cambria"/>
            <w:color w:val="1155CC"/>
            <w:u w:val="single"/>
          </w:rPr>
          <w:t>AWS Management Console</w:t>
        </w:r>
      </w:hyperlink>
      <w:r>
        <w:rPr>
          <w:rFonts w:ascii="Cambria" w:eastAsia="Cambria" w:hAnsi="Cambria" w:cs="Cambria"/>
        </w:rPr>
        <w:t>.</w:t>
      </w:r>
    </w:p>
    <w:p w:rsidR="0005415C" w:rsidRDefault="0005415C" w:rsidP="00887A04">
      <w:pPr>
        <w:spacing w:after="240" w:line="360" w:lineRule="auto"/>
        <w:ind w:left="1440"/>
        <w:rPr>
          <w:rFonts w:ascii="Cambria" w:eastAsia="Cambria" w:hAnsi="Cambria" w:cs="Cambria"/>
        </w:rPr>
      </w:pPr>
    </w:p>
    <w:p w:rsidR="0005415C" w:rsidRDefault="0005415C" w:rsidP="00887A04">
      <w:pPr>
        <w:spacing w:line="360" w:lineRule="auto"/>
        <w:rPr>
          <w:rFonts w:ascii="Cambria" w:eastAsia="Cambria" w:hAnsi="Cambria" w:cs="Cambria"/>
          <w:b/>
        </w:rPr>
      </w:pPr>
    </w:p>
    <w:p w:rsidR="003F7C14" w:rsidRDefault="003F7C14" w:rsidP="00887A04">
      <w:pPr>
        <w:spacing w:line="360" w:lineRule="auto"/>
        <w:rPr>
          <w:rFonts w:ascii="Cambria" w:eastAsia="Cambria" w:hAnsi="Cambria" w:cs="Cambria"/>
          <w:b/>
          <w:sz w:val="26"/>
          <w:szCs w:val="26"/>
        </w:rPr>
      </w:pPr>
    </w:p>
    <w:p w:rsidR="003F7C14" w:rsidRDefault="003F7C14" w:rsidP="00887A04">
      <w:pPr>
        <w:spacing w:line="360" w:lineRule="auto"/>
        <w:rPr>
          <w:rFonts w:ascii="Cambria" w:eastAsia="Cambria" w:hAnsi="Cambria" w:cs="Cambria"/>
          <w:b/>
          <w:sz w:val="26"/>
          <w:szCs w:val="26"/>
        </w:rPr>
      </w:pPr>
    </w:p>
    <w:p w:rsidR="003F7C14" w:rsidRDefault="003F7C14" w:rsidP="00887A04">
      <w:pPr>
        <w:spacing w:line="360" w:lineRule="auto"/>
        <w:rPr>
          <w:rFonts w:ascii="Cambria" w:eastAsia="Cambria" w:hAnsi="Cambria" w:cs="Cambria"/>
          <w:b/>
          <w:sz w:val="26"/>
          <w:szCs w:val="26"/>
        </w:rPr>
      </w:pPr>
    </w:p>
    <w:p w:rsidR="003F7C14" w:rsidRDefault="003F7C14" w:rsidP="00887A04">
      <w:pPr>
        <w:spacing w:line="360" w:lineRule="auto"/>
        <w:rPr>
          <w:rFonts w:ascii="Cambria" w:eastAsia="Cambria" w:hAnsi="Cambria" w:cs="Cambria"/>
          <w:b/>
          <w:sz w:val="26"/>
          <w:szCs w:val="26"/>
        </w:rPr>
      </w:pPr>
    </w:p>
    <w:p w:rsidR="003F7C14" w:rsidRDefault="003F7C14" w:rsidP="00887A04">
      <w:pPr>
        <w:spacing w:line="360" w:lineRule="auto"/>
        <w:rPr>
          <w:rFonts w:ascii="Cambria" w:eastAsia="Cambria" w:hAnsi="Cambria" w:cs="Cambria"/>
          <w:b/>
          <w:sz w:val="26"/>
          <w:szCs w:val="26"/>
        </w:rPr>
      </w:pPr>
    </w:p>
    <w:p w:rsidR="003F7C14" w:rsidRDefault="003F7C14" w:rsidP="00887A04">
      <w:pPr>
        <w:spacing w:line="360" w:lineRule="auto"/>
        <w:rPr>
          <w:rFonts w:ascii="Cambria" w:eastAsia="Cambria" w:hAnsi="Cambria" w:cs="Cambria"/>
          <w:b/>
          <w:sz w:val="26"/>
          <w:szCs w:val="26"/>
        </w:rPr>
      </w:pPr>
    </w:p>
    <w:p w:rsidR="0005415C" w:rsidRDefault="009072D7" w:rsidP="00887A04">
      <w:pPr>
        <w:spacing w:line="360" w:lineRule="auto"/>
        <w:rPr>
          <w:rFonts w:ascii="Cambria" w:eastAsia="Cambria" w:hAnsi="Cambria" w:cs="Cambria"/>
          <w:b/>
          <w:sz w:val="26"/>
          <w:szCs w:val="26"/>
        </w:rPr>
      </w:pPr>
      <w:r>
        <w:rPr>
          <w:rFonts w:ascii="Cambria" w:eastAsia="Cambria" w:hAnsi="Cambria" w:cs="Cambria"/>
          <w:b/>
          <w:sz w:val="26"/>
          <w:szCs w:val="26"/>
        </w:rPr>
        <w:lastRenderedPageBreak/>
        <w:t>Milestone 2: S3 Setup</w:t>
      </w:r>
    </w:p>
    <w:p w:rsidR="0005415C" w:rsidRDefault="009072D7" w:rsidP="00887A04">
      <w:pPr>
        <w:numPr>
          <w:ilvl w:val="0"/>
          <w:numId w:val="10"/>
        </w:numPr>
        <w:spacing w:line="360" w:lineRule="auto"/>
        <w:rPr>
          <w:rFonts w:ascii="Cambria" w:eastAsia="Cambria" w:hAnsi="Cambria" w:cs="Cambria"/>
          <w:b/>
          <w:sz w:val="24"/>
          <w:szCs w:val="24"/>
        </w:rPr>
      </w:pPr>
      <w:r>
        <w:rPr>
          <w:rFonts w:ascii="Cambria" w:eastAsia="Cambria" w:hAnsi="Cambria" w:cs="Cambria"/>
          <w:b/>
          <w:sz w:val="24"/>
          <w:szCs w:val="24"/>
        </w:rPr>
        <w:t xml:space="preserve">Activity 2.1 : Create a bucket </w:t>
      </w:r>
    </w:p>
    <w:p w:rsidR="0005415C" w:rsidRDefault="009072D7" w:rsidP="00887A04">
      <w:pPr>
        <w:numPr>
          <w:ilvl w:val="1"/>
          <w:numId w:val="10"/>
        </w:numPr>
        <w:spacing w:line="360" w:lineRule="auto"/>
        <w:rPr>
          <w:rFonts w:ascii="Cambria" w:eastAsia="Cambria" w:hAnsi="Cambria" w:cs="Cambria"/>
        </w:rPr>
      </w:pPr>
      <w:r>
        <w:rPr>
          <w:rFonts w:ascii="Cambria" w:eastAsia="Cambria" w:hAnsi="Cambria" w:cs="Cambria"/>
        </w:rPr>
        <w:t xml:space="preserve"> Go to S3 Service</w:t>
      </w:r>
    </w:p>
    <w:p w:rsidR="0005415C" w:rsidRDefault="009072D7" w:rsidP="00887A04">
      <w:pPr>
        <w:spacing w:line="360" w:lineRule="auto"/>
        <w:rPr>
          <w:rFonts w:ascii="Cambria" w:eastAsia="Cambria" w:hAnsi="Cambria" w:cs="Cambria"/>
        </w:rPr>
      </w:pPr>
      <w:r>
        <w:rPr>
          <w:rFonts w:ascii="Cambria" w:eastAsia="Cambria" w:hAnsi="Cambria" w:cs="Cambria"/>
          <w:noProof/>
        </w:rPr>
        <w:drawing>
          <wp:inline distT="114300" distB="114300" distL="114300" distR="114300">
            <wp:extent cx="5943600" cy="4267200"/>
            <wp:effectExtent l="0" t="0" r="0" b="0"/>
            <wp:docPr id="185748697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5"/>
                    <a:srcRect/>
                    <a:stretch>
                      <a:fillRect/>
                    </a:stretch>
                  </pic:blipFill>
                  <pic:spPr>
                    <a:xfrm>
                      <a:off x="0" y="0"/>
                      <a:ext cx="5943600" cy="4267200"/>
                    </a:xfrm>
                    <a:prstGeom prst="rect">
                      <a:avLst/>
                    </a:prstGeom>
                    <a:ln/>
                  </pic:spPr>
                </pic:pic>
              </a:graphicData>
            </a:graphic>
          </wp:inline>
        </w:drawing>
      </w:r>
    </w:p>
    <w:p w:rsidR="0005415C" w:rsidRDefault="009072D7" w:rsidP="00887A04">
      <w:pPr>
        <w:numPr>
          <w:ilvl w:val="1"/>
          <w:numId w:val="10"/>
        </w:numPr>
        <w:spacing w:line="360" w:lineRule="auto"/>
        <w:rPr>
          <w:rFonts w:ascii="Cambria" w:eastAsia="Cambria" w:hAnsi="Cambria" w:cs="Cambria"/>
        </w:rPr>
      </w:pPr>
      <w:r>
        <w:rPr>
          <w:rFonts w:ascii="Cambria" w:eastAsia="Cambria" w:hAnsi="Cambria" w:cs="Cambria"/>
        </w:rPr>
        <w:t xml:space="preserve">Click on </w:t>
      </w:r>
      <w:r>
        <w:rPr>
          <w:rFonts w:ascii="Cambria" w:eastAsia="Cambria" w:hAnsi="Cambria" w:cs="Cambria"/>
          <w:b/>
        </w:rPr>
        <w:t>Create bucket</w:t>
      </w:r>
      <w:r>
        <w:rPr>
          <w:rFonts w:ascii="Cambria" w:eastAsia="Cambria" w:hAnsi="Cambria" w:cs="Cambria"/>
        </w:rPr>
        <w:t>.</w:t>
      </w:r>
    </w:p>
    <w:p w:rsidR="0005415C" w:rsidRDefault="009072D7" w:rsidP="00887A04">
      <w:pPr>
        <w:spacing w:line="360" w:lineRule="auto"/>
        <w:rPr>
          <w:rFonts w:ascii="Cambria" w:eastAsia="Cambria" w:hAnsi="Cambria" w:cs="Cambria"/>
        </w:rPr>
      </w:pPr>
      <w:r>
        <w:rPr>
          <w:rFonts w:ascii="Cambria" w:eastAsia="Cambria" w:hAnsi="Cambria" w:cs="Cambria"/>
          <w:noProof/>
        </w:rPr>
        <w:drawing>
          <wp:inline distT="114300" distB="114300" distL="114300" distR="114300">
            <wp:extent cx="5943600" cy="876300"/>
            <wp:effectExtent l="0" t="0" r="0" b="0"/>
            <wp:docPr id="18574869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6"/>
                    <a:srcRect/>
                    <a:stretch>
                      <a:fillRect/>
                    </a:stretch>
                  </pic:blipFill>
                  <pic:spPr>
                    <a:xfrm>
                      <a:off x="0" y="0"/>
                      <a:ext cx="5943600" cy="876300"/>
                    </a:xfrm>
                    <a:prstGeom prst="rect">
                      <a:avLst/>
                    </a:prstGeom>
                    <a:ln/>
                  </pic:spPr>
                </pic:pic>
              </a:graphicData>
            </a:graphic>
          </wp:inline>
        </w:drawing>
      </w:r>
    </w:p>
    <w:p w:rsidR="0005415C" w:rsidRDefault="0005415C" w:rsidP="00887A04">
      <w:pPr>
        <w:spacing w:line="360" w:lineRule="auto"/>
        <w:rPr>
          <w:rFonts w:ascii="Cambria" w:eastAsia="Cambria" w:hAnsi="Cambria" w:cs="Cambria"/>
        </w:rPr>
      </w:pPr>
    </w:p>
    <w:p w:rsidR="00C300CC" w:rsidRPr="00C300CC" w:rsidRDefault="00C300CC" w:rsidP="00C300CC">
      <w:pPr>
        <w:spacing w:line="360" w:lineRule="auto"/>
        <w:ind w:left="1440"/>
        <w:rPr>
          <w:rFonts w:ascii="Cambria" w:eastAsia="Cambria" w:hAnsi="Cambria" w:cs="Cambria"/>
          <w:b/>
        </w:rPr>
      </w:pPr>
    </w:p>
    <w:p w:rsidR="0005415C" w:rsidRDefault="009072D7" w:rsidP="00887A04">
      <w:pPr>
        <w:numPr>
          <w:ilvl w:val="1"/>
          <w:numId w:val="10"/>
        </w:numPr>
        <w:spacing w:line="360" w:lineRule="auto"/>
        <w:rPr>
          <w:rFonts w:ascii="Cambria" w:eastAsia="Cambria" w:hAnsi="Cambria" w:cs="Cambria"/>
          <w:b/>
        </w:rPr>
      </w:pPr>
      <w:r>
        <w:rPr>
          <w:rFonts w:ascii="Cambria" w:eastAsia="Cambria" w:hAnsi="Cambria" w:cs="Cambria"/>
        </w:rPr>
        <w:lastRenderedPageBreak/>
        <w:t xml:space="preserve">Enter a unique Bucket name (e.g., </w:t>
      </w:r>
      <w:r>
        <w:rPr>
          <w:rFonts w:ascii="Cambria" w:eastAsia="Cambria" w:hAnsi="Cambria" w:cs="Cambria"/>
          <w:color w:val="188038"/>
        </w:rPr>
        <w:t>furniture-images-bucket</w:t>
      </w:r>
      <w:r>
        <w:rPr>
          <w:rFonts w:ascii="Cambria" w:eastAsia="Cambria" w:hAnsi="Cambria" w:cs="Cambria"/>
        </w:rPr>
        <w:t>).</w:t>
      </w:r>
    </w:p>
    <w:p w:rsidR="0005415C" w:rsidRDefault="009072D7" w:rsidP="00887A04">
      <w:pPr>
        <w:spacing w:line="360" w:lineRule="auto"/>
        <w:rPr>
          <w:rFonts w:ascii="Cambria" w:eastAsia="Cambria" w:hAnsi="Cambria" w:cs="Cambria"/>
        </w:rPr>
      </w:pPr>
      <w:r>
        <w:rPr>
          <w:rFonts w:ascii="Cambria" w:eastAsia="Cambria" w:hAnsi="Cambria" w:cs="Cambria"/>
          <w:noProof/>
        </w:rPr>
        <w:drawing>
          <wp:inline distT="114300" distB="114300" distL="114300" distR="114300">
            <wp:extent cx="5958840" cy="3048000"/>
            <wp:effectExtent l="0" t="0" r="0" b="0"/>
            <wp:docPr id="185748697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7"/>
                    <a:srcRect/>
                    <a:stretch>
                      <a:fillRect/>
                    </a:stretch>
                  </pic:blipFill>
                  <pic:spPr>
                    <a:xfrm>
                      <a:off x="0" y="0"/>
                      <a:ext cx="5958840" cy="3048000"/>
                    </a:xfrm>
                    <a:prstGeom prst="rect">
                      <a:avLst/>
                    </a:prstGeom>
                    <a:ln/>
                  </pic:spPr>
                </pic:pic>
              </a:graphicData>
            </a:graphic>
          </wp:inline>
        </w:drawing>
      </w:r>
      <w:r>
        <w:rPr>
          <w:rFonts w:ascii="Cambria" w:eastAsia="Cambria" w:hAnsi="Cambria" w:cs="Cambria"/>
          <w:noProof/>
        </w:rPr>
        <w:drawing>
          <wp:inline distT="114300" distB="114300" distL="114300" distR="114300">
            <wp:extent cx="5859780" cy="3931920"/>
            <wp:effectExtent l="0" t="0" r="0" b="0"/>
            <wp:docPr id="185748697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8"/>
                    <a:srcRect/>
                    <a:stretch>
                      <a:fillRect/>
                    </a:stretch>
                  </pic:blipFill>
                  <pic:spPr>
                    <a:xfrm>
                      <a:off x="0" y="0"/>
                      <a:ext cx="5859780" cy="3931920"/>
                    </a:xfrm>
                    <a:prstGeom prst="rect">
                      <a:avLst/>
                    </a:prstGeom>
                    <a:ln/>
                  </pic:spPr>
                </pic:pic>
              </a:graphicData>
            </a:graphic>
          </wp:inline>
        </w:drawing>
      </w:r>
    </w:p>
    <w:p w:rsidR="0005415C" w:rsidRDefault="0005415C" w:rsidP="00887A04">
      <w:pPr>
        <w:spacing w:line="360" w:lineRule="auto"/>
        <w:rPr>
          <w:rFonts w:ascii="Cambria" w:eastAsia="Cambria" w:hAnsi="Cambria" w:cs="Cambria"/>
        </w:rPr>
      </w:pPr>
    </w:p>
    <w:p w:rsidR="0005415C" w:rsidRDefault="0005415C" w:rsidP="00887A04">
      <w:pPr>
        <w:spacing w:line="360" w:lineRule="auto"/>
        <w:rPr>
          <w:rFonts w:ascii="Cambria" w:eastAsia="Cambria" w:hAnsi="Cambria" w:cs="Cambria"/>
        </w:rPr>
      </w:pPr>
    </w:p>
    <w:p w:rsidR="0005415C" w:rsidRDefault="009072D7" w:rsidP="00887A04">
      <w:pPr>
        <w:spacing w:line="360" w:lineRule="auto"/>
        <w:rPr>
          <w:rFonts w:ascii="Cambria" w:eastAsia="Cambria" w:hAnsi="Cambria" w:cs="Cambria"/>
        </w:rPr>
      </w:pPr>
      <w:r>
        <w:rPr>
          <w:rFonts w:ascii="Cambria" w:eastAsia="Cambria" w:hAnsi="Cambria" w:cs="Cambria"/>
          <w:noProof/>
        </w:rPr>
        <w:lastRenderedPageBreak/>
        <w:drawing>
          <wp:inline distT="114300" distB="114300" distL="114300" distR="114300">
            <wp:extent cx="5943600" cy="4368800"/>
            <wp:effectExtent l="0" t="0" r="0" b="0"/>
            <wp:docPr id="185748697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9"/>
                    <a:srcRect/>
                    <a:stretch>
                      <a:fillRect/>
                    </a:stretch>
                  </pic:blipFill>
                  <pic:spPr>
                    <a:xfrm>
                      <a:off x="0" y="0"/>
                      <a:ext cx="5943600" cy="4368800"/>
                    </a:xfrm>
                    <a:prstGeom prst="rect">
                      <a:avLst/>
                    </a:prstGeom>
                    <a:ln/>
                  </pic:spPr>
                </pic:pic>
              </a:graphicData>
            </a:graphic>
          </wp:inline>
        </w:drawing>
      </w:r>
    </w:p>
    <w:p w:rsidR="0005415C" w:rsidRDefault="009072D7" w:rsidP="00887A04">
      <w:pPr>
        <w:numPr>
          <w:ilvl w:val="1"/>
          <w:numId w:val="10"/>
        </w:numPr>
        <w:spacing w:line="360" w:lineRule="auto"/>
        <w:rPr>
          <w:rFonts w:ascii="Cambria" w:eastAsia="Cambria" w:hAnsi="Cambria" w:cs="Cambria"/>
        </w:rPr>
      </w:pPr>
      <w:r>
        <w:rPr>
          <w:rFonts w:ascii="Cambria" w:eastAsia="Cambria" w:hAnsi="Cambria" w:cs="Cambria"/>
        </w:rPr>
        <w:t xml:space="preserve">Click </w:t>
      </w:r>
      <w:r>
        <w:rPr>
          <w:rFonts w:ascii="Cambria" w:eastAsia="Cambria" w:hAnsi="Cambria" w:cs="Cambria"/>
          <w:b/>
        </w:rPr>
        <w:t>Create bucket</w:t>
      </w:r>
      <w:r>
        <w:rPr>
          <w:rFonts w:ascii="Cambria" w:eastAsia="Cambria" w:hAnsi="Cambria" w:cs="Cambria"/>
        </w:rPr>
        <w:t>.</w:t>
      </w:r>
    </w:p>
    <w:p w:rsidR="0005415C" w:rsidRDefault="009072D7" w:rsidP="00887A04">
      <w:pPr>
        <w:spacing w:line="360" w:lineRule="auto"/>
        <w:rPr>
          <w:rFonts w:ascii="Cambria" w:eastAsia="Cambria" w:hAnsi="Cambria" w:cs="Cambria"/>
        </w:rPr>
      </w:pPr>
      <w:r>
        <w:rPr>
          <w:rFonts w:ascii="Cambria" w:eastAsia="Cambria" w:hAnsi="Cambria" w:cs="Cambria"/>
          <w:noProof/>
        </w:rPr>
        <w:drawing>
          <wp:inline distT="114300" distB="114300" distL="114300" distR="114300">
            <wp:extent cx="5943600" cy="2628900"/>
            <wp:effectExtent l="0" t="0" r="0" b="0"/>
            <wp:docPr id="185748698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0"/>
                    <a:srcRect/>
                    <a:stretch>
                      <a:fillRect/>
                    </a:stretch>
                  </pic:blipFill>
                  <pic:spPr>
                    <a:xfrm>
                      <a:off x="0" y="0"/>
                      <a:ext cx="5943600" cy="2628900"/>
                    </a:xfrm>
                    <a:prstGeom prst="rect">
                      <a:avLst/>
                    </a:prstGeom>
                    <a:ln/>
                  </pic:spPr>
                </pic:pic>
              </a:graphicData>
            </a:graphic>
          </wp:inline>
        </w:drawing>
      </w:r>
    </w:p>
    <w:p w:rsidR="0005415C" w:rsidRDefault="0005415C" w:rsidP="00887A04">
      <w:pPr>
        <w:spacing w:line="360" w:lineRule="auto"/>
        <w:ind w:left="720"/>
        <w:rPr>
          <w:rFonts w:ascii="Cambria" w:eastAsia="Cambria" w:hAnsi="Cambria" w:cs="Cambria"/>
          <w:b/>
        </w:rPr>
      </w:pPr>
    </w:p>
    <w:p w:rsidR="0005415C" w:rsidRDefault="0005415C" w:rsidP="00887A04">
      <w:pPr>
        <w:spacing w:line="360" w:lineRule="auto"/>
        <w:rPr>
          <w:rFonts w:ascii="Cambria" w:eastAsia="Cambria" w:hAnsi="Cambria" w:cs="Cambria"/>
          <w:b/>
        </w:rPr>
      </w:pPr>
    </w:p>
    <w:p w:rsidR="0005415C" w:rsidRDefault="0005415C" w:rsidP="00887A04">
      <w:pPr>
        <w:spacing w:line="360" w:lineRule="auto"/>
        <w:rPr>
          <w:rFonts w:ascii="Cambria" w:eastAsia="Cambria" w:hAnsi="Cambria" w:cs="Cambria"/>
          <w:b/>
        </w:rPr>
      </w:pPr>
    </w:p>
    <w:p w:rsidR="0005415C" w:rsidRDefault="009072D7" w:rsidP="00887A04">
      <w:pPr>
        <w:spacing w:line="360" w:lineRule="auto"/>
        <w:rPr>
          <w:rFonts w:ascii="Cambria" w:eastAsia="Cambria" w:hAnsi="Cambria" w:cs="Cambria"/>
          <w:b/>
        </w:rPr>
      </w:pPr>
      <w:r>
        <w:rPr>
          <w:rFonts w:ascii="Cambria" w:eastAsia="Cambria" w:hAnsi="Cambria" w:cs="Cambria"/>
          <w:b/>
          <w:noProof/>
        </w:rPr>
        <w:drawing>
          <wp:inline distT="114300" distB="114300" distL="114300" distR="114300">
            <wp:extent cx="6278880" cy="2567940"/>
            <wp:effectExtent l="0" t="0" r="0" b="0"/>
            <wp:docPr id="185748697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1"/>
                    <a:srcRect/>
                    <a:stretch>
                      <a:fillRect/>
                    </a:stretch>
                  </pic:blipFill>
                  <pic:spPr>
                    <a:xfrm>
                      <a:off x="0" y="0"/>
                      <a:ext cx="6278880" cy="2567940"/>
                    </a:xfrm>
                    <a:prstGeom prst="rect">
                      <a:avLst/>
                    </a:prstGeom>
                    <a:ln/>
                  </pic:spPr>
                </pic:pic>
              </a:graphicData>
            </a:graphic>
          </wp:inline>
        </w:drawing>
      </w:r>
    </w:p>
    <w:p w:rsidR="0005415C" w:rsidRDefault="009072D7" w:rsidP="00887A04">
      <w:pPr>
        <w:numPr>
          <w:ilvl w:val="0"/>
          <w:numId w:val="4"/>
        </w:numPr>
        <w:spacing w:line="360" w:lineRule="auto"/>
        <w:rPr>
          <w:rFonts w:ascii="Cambria" w:eastAsia="Cambria" w:hAnsi="Cambria" w:cs="Cambria"/>
          <w:b/>
          <w:sz w:val="24"/>
          <w:szCs w:val="24"/>
        </w:rPr>
      </w:pPr>
      <w:r>
        <w:rPr>
          <w:rFonts w:ascii="Cambria" w:eastAsia="Cambria" w:hAnsi="Cambria" w:cs="Cambria"/>
          <w:b/>
          <w:sz w:val="24"/>
          <w:szCs w:val="24"/>
        </w:rPr>
        <w:t>Activity 2.2 : Upload Furniture Images</w:t>
      </w:r>
    </w:p>
    <w:p w:rsidR="0005415C" w:rsidRDefault="009072D7" w:rsidP="00887A04">
      <w:pPr>
        <w:numPr>
          <w:ilvl w:val="1"/>
          <w:numId w:val="4"/>
        </w:numPr>
        <w:spacing w:line="360" w:lineRule="auto"/>
        <w:rPr>
          <w:rFonts w:ascii="Cambria" w:eastAsia="Cambria" w:hAnsi="Cambria" w:cs="Cambria"/>
        </w:rPr>
      </w:pPr>
      <w:r>
        <w:rPr>
          <w:rFonts w:ascii="Cambria" w:eastAsia="Cambria" w:hAnsi="Cambria" w:cs="Cambria"/>
        </w:rPr>
        <w:t xml:space="preserve"> Go to Your Bucket</w:t>
      </w:r>
    </w:p>
    <w:p w:rsidR="0005415C" w:rsidRDefault="009072D7" w:rsidP="00887A04">
      <w:pPr>
        <w:spacing w:line="360" w:lineRule="auto"/>
        <w:ind w:left="720"/>
        <w:rPr>
          <w:rFonts w:ascii="Cambria" w:eastAsia="Cambria" w:hAnsi="Cambria" w:cs="Cambria"/>
        </w:rPr>
      </w:pPr>
      <w:r>
        <w:rPr>
          <w:rFonts w:ascii="Cambria" w:eastAsia="Cambria" w:hAnsi="Cambria" w:cs="Cambria"/>
          <w:noProof/>
        </w:rPr>
        <w:drawing>
          <wp:inline distT="114300" distB="114300" distL="114300" distR="114300">
            <wp:extent cx="5958840" cy="3467100"/>
            <wp:effectExtent l="0" t="0" r="0" b="0"/>
            <wp:docPr id="185748697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2"/>
                    <a:srcRect/>
                    <a:stretch>
                      <a:fillRect/>
                    </a:stretch>
                  </pic:blipFill>
                  <pic:spPr>
                    <a:xfrm>
                      <a:off x="0" y="0"/>
                      <a:ext cx="5958840" cy="3467100"/>
                    </a:xfrm>
                    <a:prstGeom prst="rect">
                      <a:avLst/>
                    </a:prstGeom>
                    <a:ln/>
                  </pic:spPr>
                </pic:pic>
              </a:graphicData>
            </a:graphic>
          </wp:inline>
        </w:drawing>
      </w:r>
    </w:p>
    <w:p w:rsidR="0005415C" w:rsidRDefault="0005415C" w:rsidP="00887A04">
      <w:pPr>
        <w:spacing w:line="360" w:lineRule="auto"/>
        <w:ind w:left="720"/>
        <w:rPr>
          <w:rFonts w:ascii="Cambria" w:eastAsia="Cambria" w:hAnsi="Cambria" w:cs="Cambria"/>
        </w:rPr>
      </w:pPr>
    </w:p>
    <w:p w:rsidR="0005415C" w:rsidRDefault="0005415C" w:rsidP="00887A04">
      <w:pPr>
        <w:spacing w:line="360" w:lineRule="auto"/>
        <w:ind w:left="720"/>
        <w:rPr>
          <w:rFonts w:ascii="Cambria" w:eastAsia="Cambria" w:hAnsi="Cambria" w:cs="Cambria"/>
        </w:rPr>
      </w:pPr>
    </w:p>
    <w:p w:rsidR="0005415C" w:rsidRDefault="009072D7" w:rsidP="00887A04">
      <w:pPr>
        <w:numPr>
          <w:ilvl w:val="1"/>
          <w:numId w:val="4"/>
        </w:numPr>
        <w:spacing w:line="360" w:lineRule="auto"/>
        <w:rPr>
          <w:rFonts w:ascii="Cambria" w:eastAsia="Cambria" w:hAnsi="Cambria" w:cs="Cambria"/>
        </w:rPr>
      </w:pPr>
      <w:r>
        <w:rPr>
          <w:rFonts w:ascii="Cambria" w:eastAsia="Cambria" w:hAnsi="Cambria" w:cs="Cambria"/>
        </w:rPr>
        <w:t xml:space="preserve">Click on the </w:t>
      </w:r>
      <w:r>
        <w:rPr>
          <w:rFonts w:ascii="Cambria" w:eastAsia="Cambria" w:hAnsi="Cambria" w:cs="Cambria"/>
          <w:b/>
        </w:rPr>
        <w:t>Upload</w:t>
      </w:r>
      <w:r>
        <w:rPr>
          <w:rFonts w:ascii="Cambria" w:eastAsia="Cambria" w:hAnsi="Cambria" w:cs="Cambria"/>
        </w:rPr>
        <w:t xml:space="preserve"> button.</w:t>
      </w:r>
    </w:p>
    <w:p w:rsidR="0005415C" w:rsidRDefault="009072D7" w:rsidP="00887A04">
      <w:pPr>
        <w:spacing w:line="360" w:lineRule="auto"/>
        <w:rPr>
          <w:rFonts w:ascii="Cambria" w:eastAsia="Cambria" w:hAnsi="Cambria" w:cs="Cambria"/>
        </w:rPr>
      </w:pPr>
      <w:r>
        <w:rPr>
          <w:rFonts w:ascii="Cambria" w:eastAsia="Cambria" w:hAnsi="Cambria" w:cs="Cambria"/>
          <w:noProof/>
        </w:rPr>
        <w:drawing>
          <wp:inline distT="114300" distB="114300" distL="114300" distR="114300">
            <wp:extent cx="5958840" cy="3322320"/>
            <wp:effectExtent l="0" t="0" r="0" b="0"/>
            <wp:docPr id="185748698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3"/>
                    <a:srcRect/>
                    <a:stretch>
                      <a:fillRect/>
                    </a:stretch>
                  </pic:blipFill>
                  <pic:spPr>
                    <a:xfrm>
                      <a:off x="0" y="0"/>
                      <a:ext cx="5958840" cy="3322320"/>
                    </a:xfrm>
                    <a:prstGeom prst="rect">
                      <a:avLst/>
                    </a:prstGeom>
                    <a:ln/>
                  </pic:spPr>
                </pic:pic>
              </a:graphicData>
            </a:graphic>
          </wp:inline>
        </w:drawing>
      </w:r>
    </w:p>
    <w:p w:rsidR="0005415C" w:rsidRDefault="009072D7" w:rsidP="00887A04">
      <w:pPr>
        <w:numPr>
          <w:ilvl w:val="1"/>
          <w:numId w:val="4"/>
        </w:numPr>
        <w:spacing w:line="360" w:lineRule="auto"/>
        <w:rPr>
          <w:rFonts w:ascii="Cambria" w:eastAsia="Cambria" w:hAnsi="Cambria" w:cs="Cambria"/>
        </w:rPr>
      </w:pPr>
      <w:r>
        <w:rPr>
          <w:rFonts w:ascii="Cambria" w:eastAsia="Cambria" w:hAnsi="Cambria" w:cs="Cambria"/>
        </w:rPr>
        <w:t>Drag and drop furniture images or select them from your local computer.</w:t>
      </w:r>
    </w:p>
    <w:p w:rsidR="0005415C" w:rsidRDefault="009072D7" w:rsidP="00887A04">
      <w:pPr>
        <w:spacing w:line="360" w:lineRule="auto"/>
        <w:rPr>
          <w:rFonts w:ascii="Cambria" w:eastAsia="Cambria" w:hAnsi="Cambria" w:cs="Cambria"/>
        </w:rPr>
      </w:pPr>
      <w:r>
        <w:rPr>
          <w:rFonts w:ascii="Cambria" w:eastAsia="Cambria" w:hAnsi="Cambria" w:cs="Cambria"/>
          <w:noProof/>
        </w:rPr>
        <w:lastRenderedPageBreak/>
        <w:drawing>
          <wp:inline distT="114300" distB="114300" distL="114300" distR="114300">
            <wp:extent cx="6499860" cy="3680460"/>
            <wp:effectExtent l="0" t="0" r="0" b="0"/>
            <wp:docPr id="185748698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4"/>
                    <a:srcRect/>
                    <a:stretch>
                      <a:fillRect/>
                    </a:stretch>
                  </pic:blipFill>
                  <pic:spPr>
                    <a:xfrm>
                      <a:off x="0" y="0"/>
                      <a:ext cx="6499860" cy="3680460"/>
                    </a:xfrm>
                    <a:prstGeom prst="rect">
                      <a:avLst/>
                    </a:prstGeom>
                    <a:ln/>
                  </pic:spPr>
                </pic:pic>
              </a:graphicData>
            </a:graphic>
          </wp:inline>
        </w:drawing>
      </w:r>
    </w:p>
    <w:p w:rsidR="0005415C" w:rsidRDefault="0005415C" w:rsidP="00887A04">
      <w:pPr>
        <w:spacing w:line="360" w:lineRule="auto"/>
        <w:rPr>
          <w:rFonts w:ascii="Cambria" w:eastAsia="Cambria" w:hAnsi="Cambria" w:cs="Cambria"/>
        </w:rPr>
      </w:pPr>
    </w:p>
    <w:p w:rsidR="0005415C" w:rsidRDefault="009072D7" w:rsidP="00887A04">
      <w:pPr>
        <w:numPr>
          <w:ilvl w:val="1"/>
          <w:numId w:val="4"/>
        </w:numPr>
        <w:spacing w:line="360" w:lineRule="auto"/>
        <w:rPr>
          <w:rFonts w:ascii="Cambria" w:eastAsia="Cambria" w:hAnsi="Cambria" w:cs="Cambria"/>
        </w:rPr>
      </w:pPr>
      <w:r>
        <w:rPr>
          <w:rFonts w:ascii="Cambria" w:eastAsia="Cambria" w:hAnsi="Cambria" w:cs="Cambria"/>
        </w:rPr>
        <w:t xml:space="preserve">Click </w:t>
      </w:r>
      <w:r>
        <w:rPr>
          <w:rFonts w:ascii="Cambria" w:eastAsia="Cambria" w:hAnsi="Cambria" w:cs="Cambria"/>
          <w:b/>
        </w:rPr>
        <w:t>Upload</w:t>
      </w:r>
      <w:r>
        <w:rPr>
          <w:rFonts w:ascii="Cambria" w:eastAsia="Cambria" w:hAnsi="Cambria" w:cs="Cambria"/>
        </w:rPr>
        <w:t>.</w:t>
      </w:r>
    </w:p>
    <w:p w:rsidR="0005415C" w:rsidRDefault="009072D7" w:rsidP="00887A04">
      <w:pPr>
        <w:spacing w:line="360" w:lineRule="auto"/>
        <w:rPr>
          <w:rFonts w:ascii="Cambria" w:eastAsia="Cambria" w:hAnsi="Cambria" w:cs="Cambria"/>
        </w:rPr>
      </w:pPr>
      <w:r>
        <w:rPr>
          <w:rFonts w:ascii="Cambria" w:eastAsia="Cambria" w:hAnsi="Cambria" w:cs="Cambria"/>
          <w:noProof/>
        </w:rPr>
        <w:drawing>
          <wp:inline distT="114300" distB="114300" distL="114300" distR="114300">
            <wp:extent cx="5943600" cy="2794000"/>
            <wp:effectExtent l="0" t="0" r="0" b="0"/>
            <wp:docPr id="185748698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5"/>
                    <a:srcRect/>
                    <a:stretch>
                      <a:fillRect/>
                    </a:stretch>
                  </pic:blipFill>
                  <pic:spPr>
                    <a:xfrm>
                      <a:off x="0" y="0"/>
                      <a:ext cx="5943600" cy="2794000"/>
                    </a:xfrm>
                    <a:prstGeom prst="rect">
                      <a:avLst/>
                    </a:prstGeom>
                    <a:ln/>
                  </pic:spPr>
                </pic:pic>
              </a:graphicData>
            </a:graphic>
          </wp:inline>
        </w:drawing>
      </w:r>
    </w:p>
    <w:p w:rsidR="0005415C" w:rsidRDefault="009072D7" w:rsidP="00887A04">
      <w:pPr>
        <w:spacing w:line="360" w:lineRule="auto"/>
        <w:rPr>
          <w:rFonts w:ascii="Cambria" w:eastAsia="Cambria" w:hAnsi="Cambria" w:cs="Cambria"/>
          <w:b/>
        </w:rPr>
      </w:pPr>
      <w:r>
        <w:rPr>
          <w:rFonts w:ascii="Cambria" w:eastAsia="Cambria" w:hAnsi="Cambria" w:cs="Cambria"/>
          <w:b/>
        </w:rPr>
        <w:t xml:space="preserve">       </w:t>
      </w:r>
    </w:p>
    <w:p w:rsidR="0005415C" w:rsidRDefault="009072D7" w:rsidP="00887A04">
      <w:pPr>
        <w:spacing w:line="360" w:lineRule="auto"/>
        <w:rPr>
          <w:rFonts w:ascii="Cambria" w:eastAsia="Cambria" w:hAnsi="Cambria" w:cs="Cambria"/>
          <w:b/>
        </w:rPr>
      </w:pPr>
      <w:r>
        <w:rPr>
          <w:rFonts w:ascii="Cambria" w:eastAsia="Cambria" w:hAnsi="Cambria" w:cs="Cambria"/>
          <w:b/>
          <w:sz w:val="26"/>
          <w:szCs w:val="26"/>
        </w:rPr>
        <w:lastRenderedPageBreak/>
        <w:t>Milestone 3: DynamoDB Database Creation and Setup</w:t>
      </w:r>
    </w:p>
    <w:p w:rsidR="0005415C" w:rsidRDefault="009072D7" w:rsidP="00887A04">
      <w:pPr>
        <w:numPr>
          <w:ilvl w:val="0"/>
          <w:numId w:val="15"/>
        </w:numPr>
        <w:spacing w:line="360" w:lineRule="auto"/>
        <w:rPr>
          <w:rFonts w:ascii="Cambria" w:eastAsia="Cambria" w:hAnsi="Cambria" w:cs="Cambria"/>
          <w:sz w:val="24"/>
          <w:szCs w:val="24"/>
        </w:rPr>
      </w:pPr>
      <w:r>
        <w:rPr>
          <w:rFonts w:ascii="Cambria" w:eastAsia="Cambria" w:hAnsi="Cambria" w:cs="Cambria"/>
          <w:b/>
          <w:sz w:val="24"/>
          <w:szCs w:val="24"/>
        </w:rPr>
        <w:t>Activity 3.1:Navigate to the DynamoDB</w:t>
      </w:r>
    </w:p>
    <w:p w:rsidR="0005415C" w:rsidRDefault="009072D7" w:rsidP="00887A04">
      <w:pPr>
        <w:numPr>
          <w:ilvl w:val="1"/>
          <w:numId w:val="15"/>
        </w:numPr>
        <w:spacing w:line="360" w:lineRule="auto"/>
        <w:rPr>
          <w:rFonts w:ascii="Cambria" w:eastAsia="Cambria" w:hAnsi="Cambria" w:cs="Cambria"/>
        </w:rPr>
      </w:pPr>
      <w:r>
        <w:rPr>
          <w:rFonts w:ascii="Cambria" w:eastAsia="Cambria" w:hAnsi="Cambria" w:cs="Cambria"/>
        </w:rPr>
        <w:t>In the AWS Console, navigate to DynamoDB and click on create tables.</w:t>
      </w:r>
    </w:p>
    <w:p w:rsidR="0005415C" w:rsidRDefault="009072D7" w:rsidP="00887A04">
      <w:pPr>
        <w:spacing w:line="360" w:lineRule="auto"/>
        <w:rPr>
          <w:rFonts w:ascii="Cambria" w:eastAsia="Cambria" w:hAnsi="Cambria" w:cs="Cambria"/>
        </w:rPr>
      </w:pPr>
      <w:r>
        <w:rPr>
          <w:rFonts w:ascii="Cambria" w:eastAsia="Cambria" w:hAnsi="Cambria" w:cs="Cambria"/>
          <w:b/>
          <w:noProof/>
        </w:rPr>
        <w:drawing>
          <wp:inline distT="114300" distB="114300" distL="114300" distR="114300">
            <wp:extent cx="6324600" cy="3307080"/>
            <wp:effectExtent l="0" t="0" r="0" b="0"/>
            <wp:docPr id="185748698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6"/>
                    <a:srcRect/>
                    <a:stretch>
                      <a:fillRect/>
                    </a:stretch>
                  </pic:blipFill>
                  <pic:spPr>
                    <a:xfrm>
                      <a:off x="0" y="0"/>
                      <a:ext cx="6324600" cy="3307080"/>
                    </a:xfrm>
                    <a:prstGeom prst="rect">
                      <a:avLst/>
                    </a:prstGeom>
                    <a:ln/>
                  </pic:spPr>
                </pic:pic>
              </a:graphicData>
            </a:graphic>
          </wp:inline>
        </w:drawing>
      </w:r>
    </w:p>
    <w:p w:rsidR="0005415C" w:rsidRDefault="009072D7" w:rsidP="00887A04">
      <w:pPr>
        <w:spacing w:line="360" w:lineRule="auto"/>
        <w:rPr>
          <w:rFonts w:ascii="Cambria" w:eastAsia="Cambria" w:hAnsi="Cambria" w:cs="Cambria"/>
          <w:b/>
        </w:rPr>
      </w:pPr>
      <w:r>
        <w:rPr>
          <w:rFonts w:ascii="Cambria" w:eastAsia="Cambria" w:hAnsi="Cambria" w:cs="Cambria"/>
          <w:b/>
        </w:rPr>
        <w:t xml:space="preserve">        </w:t>
      </w:r>
    </w:p>
    <w:p w:rsidR="0005415C" w:rsidRDefault="0005415C" w:rsidP="00887A04">
      <w:pPr>
        <w:spacing w:line="360" w:lineRule="auto"/>
        <w:rPr>
          <w:rFonts w:ascii="Cambria" w:eastAsia="Cambria" w:hAnsi="Cambria" w:cs="Cambria"/>
          <w:b/>
        </w:rPr>
      </w:pPr>
    </w:p>
    <w:p w:rsidR="0005415C" w:rsidRDefault="009072D7" w:rsidP="00887A04">
      <w:pPr>
        <w:spacing w:line="360" w:lineRule="auto"/>
        <w:rPr>
          <w:rFonts w:ascii="Cambria" w:eastAsia="Cambria" w:hAnsi="Cambria" w:cs="Cambria"/>
          <w:b/>
        </w:rPr>
      </w:pPr>
      <w:r>
        <w:rPr>
          <w:rFonts w:ascii="Cambria" w:eastAsia="Cambria" w:hAnsi="Cambria" w:cs="Cambria"/>
          <w:b/>
          <w:noProof/>
        </w:rPr>
        <w:drawing>
          <wp:inline distT="114300" distB="114300" distL="114300" distR="114300">
            <wp:extent cx="5943600" cy="2247900"/>
            <wp:effectExtent l="0" t="0" r="0" b="0"/>
            <wp:docPr id="185748698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7"/>
                    <a:srcRect/>
                    <a:stretch>
                      <a:fillRect/>
                    </a:stretch>
                  </pic:blipFill>
                  <pic:spPr>
                    <a:xfrm>
                      <a:off x="0" y="0"/>
                      <a:ext cx="5943600" cy="2247900"/>
                    </a:xfrm>
                    <a:prstGeom prst="rect">
                      <a:avLst/>
                    </a:prstGeom>
                    <a:ln/>
                  </pic:spPr>
                </pic:pic>
              </a:graphicData>
            </a:graphic>
          </wp:inline>
        </w:drawing>
      </w:r>
    </w:p>
    <w:p w:rsidR="0005415C" w:rsidRDefault="0005415C" w:rsidP="00887A04">
      <w:pPr>
        <w:spacing w:line="360" w:lineRule="auto"/>
        <w:rPr>
          <w:rFonts w:ascii="Cambria" w:eastAsia="Cambria" w:hAnsi="Cambria" w:cs="Cambria"/>
          <w:b/>
        </w:rPr>
      </w:pPr>
    </w:p>
    <w:p w:rsidR="0005415C" w:rsidRDefault="009072D7" w:rsidP="00887A04">
      <w:pPr>
        <w:spacing w:line="360" w:lineRule="auto"/>
        <w:rPr>
          <w:rFonts w:ascii="Cambria" w:eastAsia="Cambria" w:hAnsi="Cambria" w:cs="Cambria"/>
          <w:b/>
        </w:rPr>
      </w:pPr>
      <w:r>
        <w:rPr>
          <w:rFonts w:ascii="Cambria" w:eastAsia="Cambria" w:hAnsi="Cambria" w:cs="Cambria"/>
          <w:b/>
          <w:noProof/>
        </w:rPr>
        <w:drawing>
          <wp:inline distT="114300" distB="114300" distL="114300" distR="114300">
            <wp:extent cx="5943600" cy="1066800"/>
            <wp:effectExtent l="0" t="0" r="0" b="0"/>
            <wp:docPr id="185748698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8"/>
                    <a:srcRect/>
                    <a:stretch>
                      <a:fillRect/>
                    </a:stretch>
                  </pic:blipFill>
                  <pic:spPr>
                    <a:xfrm>
                      <a:off x="0" y="0"/>
                      <a:ext cx="5943600" cy="1066800"/>
                    </a:xfrm>
                    <a:prstGeom prst="rect">
                      <a:avLst/>
                    </a:prstGeom>
                    <a:ln/>
                  </pic:spPr>
                </pic:pic>
              </a:graphicData>
            </a:graphic>
          </wp:inline>
        </w:drawing>
      </w:r>
    </w:p>
    <w:p w:rsidR="0005415C" w:rsidRDefault="0005415C" w:rsidP="00887A04">
      <w:pPr>
        <w:spacing w:line="360" w:lineRule="auto"/>
        <w:rPr>
          <w:rFonts w:ascii="Cambria" w:eastAsia="Cambria" w:hAnsi="Cambria" w:cs="Cambria"/>
          <w:b/>
        </w:rPr>
      </w:pPr>
    </w:p>
    <w:p w:rsidR="0005415C" w:rsidRDefault="009072D7" w:rsidP="00887A04">
      <w:pPr>
        <w:numPr>
          <w:ilvl w:val="0"/>
          <w:numId w:val="15"/>
        </w:numPr>
        <w:spacing w:line="360" w:lineRule="auto"/>
        <w:rPr>
          <w:rFonts w:ascii="Cambria" w:eastAsia="Cambria" w:hAnsi="Cambria" w:cs="Cambria"/>
        </w:rPr>
      </w:pPr>
      <w:r>
        <w:rPr>
          <w:rFonts w:ascii="Cambria" w:eastAsia="Cambria" w:hAnsi="Cambria" w:cs="Cambria"/>
          <w:b/>
          <w:sz w:val="24"/>
          <w:szCs w:val="24"/>
        </w:rPr>
        <w:t>Activity 3.2:Create a DynamoDB table for storing furniture details</w:t>
      </w:r>
      <w:r>
        <w:rPr>
          <w:rFonts w:ascii="Cambria" w:eastAsia="Cambria" w:hAnsi="Cambria" w:cs="Cambria"/>
          <w:b/>
        </w:rPr>
        <w:t xml:space="preserve">  .</w:t>
      </w:r>
    </w:p>
    <w:p w:rsidR="0005415C" w:rsidRDefault="009072D7" w:rsidP="00887A04">
      <w:pPr>
        <w:numPr>
          <w:ilvl w:val="1"/>
          <w:numId w:val="15"/>
        </w:numPr>
        <w:spacing w:line="360" w:lineRule="auto"/>
        <w:rPr>
          <w:rFonts w:ascii="Cambria" w:eastAsia="Cambria" w:hAnsi="Cambria" w:cs="Cambria"/>
        </w:rPr>
      </w:pPr>
      <w:r>
        <w:rPr>
          <w:rFonts w:ascii="Cambria" w:eastAsia="Cambria" w:hAnsi="Cambria" w:cs="Cambria"/>
        </w:rPr>
        <w:t>Create UsersTable with partition key “Item id”  with type String.</w:t>
      </w:r>
    </w:p>
    <w:p w:rsidR="0005415C" w:rsidRDefault="009072D7" w:rsidP="00887A04">
      <w:pPr>
        <w:spacing w:line="360" w:lineRule="auto"/>
        <w:rPr>
          <w:rFonts w:ascii="Cambria" w:eastAsia="Cambria" w:hAnsi="Cambria" w:cs="Cambria"/>
          <w:b/>
        </w:rPr>
      </w:pPr>
      <w:r>
        <w:rPr>
          <w:rFonts w:ascii="Cambria" w:eastAsia="Cambria" w:hAnsi="Cambria" w:cs="Cambria"/>
          <w:b/>
          <w:noProof/>
        </w:rPr>
        <w:drawing>
          <wp:inline distT="114300" distB="114300" distL="114300" distR="114300">
            <wp:extent cx="6156960" cy="2659380"/>
            <wp:effectExtent l="0" t="0" r="0" b="0"/>
            <wp:docPr id="1857486987"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9"/>
                    <a:srcRect/>
                    <a:stretch>
                      <a:fillRect/>
                    </a:stretch>
                  </pic:blipFill>
                  <pic:spPr>
                    <a:xfrm>
                      <a:off x="0" y="0"/>
                      <a:ext cx="6156960" cy="2659380"/>
                    </a:xfrm>
                    <a:prstGeom prst="rect">
                      <a:avLst/>
                    </a:prstGeom>
                    <a:ln/>
                  </pic:spPr>
                </pic:pic>
              </a:graphicData>
            </a:graphic>
          </wp:inline>
        </w:drawing>
      </w:r>
    </w:p>
    <w:p w:rsidR="0005415C" w:rsidRDefault="0005415C" w:rsidP="00887A04">
      <w:pPr>
        <w:spacing w:line="360" w:lineRule="auto"/>
        <w:rPr>
          <w:rFonts w:ascii="Cambria" w:eastAsia="Cambria" w:hAnsi="Cambria" w:cs="Cambria"/>
          <w:b/>
        </w:rPr>
      </w:pPr>
    </w:p>
    <w:p w:rsidR="0005415C" w:rsidRDefault="009072D7" w:rsidP="00887A04">
      <w:pPr>
        <w:spacing w:line="360" w:lineRule="auto"/>
        <w:rPr>
          <w:rFonts w:ascii="Cambria" w:eastAsia="Cambria" w:hAnsi="Cambria" w:cs="Cambria"/>
          <w:b/>
        </w:rPr>
      </w:pPr>
      <w:r>
        <w:rPr>
          <w:rFonts w:ascii="Cambria" w:eastAsia="Cambria" w:hAnsi="Cambria" w:cs="Cambria"/>
          <w:b/>
          <w:noProof/>
        </w:rPr>
        <w:lastRenderedPageBreak/>
        <w:drawing>
          <wp:inline distT="114300" distB="114300" distL="114300" distR="114300">
            <wp:extent cx="5684520" cy="2948940"/>
            <wp:effectExtent l="0" t="0" r="0" b="0"/>
            <wp:docPr id="185748698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0"/>
                    <a:srcRect/>
                    <a:stretch>
                      <a:fillRect/>
                    </a:stretch>
                  </pic:blipFill>
                  <pic:spPr>
                    <a:xfrm>
                      <a:off x="0" y="0"/>
                      <a:ext cx="5684520" cy="2948940"/>
                    </a:xfrm>
                    <a:prstGeom prst="rect">
                      <a:avLst/>
                    </a:prstGeom>
                    <a:ln/>
                  </pic:spPr>
                </pic:pic>
              </a:graphicData>
            </a:graphic>
          </wp:inline>
        </w:drawing>
      </w:r>
    </w:p>
    <w:p w:rsidR="0005415C" w:rsidRDefault="009072D7" w:rsidP="00887A04">
      <w:pPr>
        <w:spacing w:line="360" w:lineRule="auto"/>
        <w:rPr>
          <w:rFonts w:ascii="Cambria" w:eastAsia="Cambria" w:hAnsi="Cambria" w:cs="Cambria"/>
          <w:b/>
        </w:rPr>
      </w:pPr>
      <w:r>
        <w:rPr>
          <w:rFonts w:ascii="Cambria" w:eastAsia="Cambria" w:hAnsi="Cambria" w:cs="Cambria"/>
          <w:b/>
          <w:noProof/>
        </w:rPr>
        <w:drawing>
          <wp:inline distT="114300" distB="114300" distL="114300" distR="114300">
            <wp:extent cx="5760720" cy="1813560"/>
            <wp:effectExtent l="0" t="0" r="0" b="0"/>
            <wp:docPr id="185748695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1"/>
                    <a:srcRect/>
                    <a:stretch>
                      <a:fillRect/>
                    </a:stretch>
                  </pic:blipFill>
                  <pic:spPr>
                    <a:xfrm>
                      <a:off x="0" y="0"/>
                      <a:ext cx="5760720" cy="1813560"/>
                    </a:xfrm>
                    <a:prstGeom prst="rect">
                      <a:avLst/>
                    </a:prstGeom>
                    <a:ln/>
                  </pic:spPr>
                </pic:pic>
              </a:graphicData>
            </a:graphic>
          </wp:inline>
        </w:drawing>
      </w:r>
    </w:p>
    <w:p w:rsidR="0005415C" w:rsidRDefault="009072D7" w:rsidP="00887A04">
      <w:pPr>
        <w:numPr>
          <w:ilvl w:val="1"/>
          <w:numId w:val="15"/>
        </w:numPr>
        <w:spacing w:line="360" w:lineRule="auto"/>
        <w:rPr>
          <w:rFonts w:ascii="Cambria" w:eastAsia="Cambria" w:hAnsi="Cambria" w:cs="Cambria"/>
        </w:rPr>
      </w:pPr>
      <w:r>
        <w:rPr>
          <w:rFonts w:ascii="Cambria" w:eastAsia="Cambria" w:hAnsi="Cambria" w:cs="Cambria"/>
        </w:rPr>
        <w:t>Follow the same steps to create customer_info with email as the primary key.</w:t>
      </w:r>
    </w:p>
    <w:p w:rsidR="0005415C" w:rsidRDefault="009072D7" w:rsidP="00887A04">
      <w:pPr>
        <w:spacing w:line="360" w:lineRule="auto"/>
        <w:rPr>
          <w:rFonts w:ascii="Cambria" w:eastAsia="Cambria" w:hAnsi="Cambria" w:cs="Cambria"/>
          <w:b/>
        </w:rPr>
      </w:pPr>
      <w:r>
        <w:rPr>
          <w:rFonts w:ascii="Cambria" w:eastAsia="Cambria" w:hAnsi="Cambria" w:cs="Cambria"/>
          <w:b/>
          <w:noProof/>
        </w:rPr>
        <w:drawing>
          <wp:inline distT="114300" distB="114300" distL="114300" distR="114300">
            <wp:extent cx="6339840" cy="2484120"/>
            <wp:effectExtent l="0" t="0" r="0" b="0"/>
            <wp:docPr id="185748696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2"/>
                    <a:srcRect/>
                    <a:stretch>
                      <a:fillRect/>
                    </a:stretch>
                  </pic:blipFill>
                  <pic:spPr>
                    <a:xfrm>
                      <a:off x="0" y="0"/>
                      <a:ext cx="6339840" cy="2484120"/>
                    </a:xfrm>
                    <a:prstGeom prst="rect">
                      <a:avLst/>
                    </a:prstGeom>
                    <a:ln/>
                  </pic:spPr>
                </pic:pic>
              </a:graphicData>
            </a:graphic>
          </wp:inline>
        </w:drawing>
      </w:r>
    </w:p>
    <w:p w:rsidR="0005415C" w:rsidRDefault="009072D7" w:rsidP="00887A04">
      <w:pPr>
        <w:spacing w:line="360" w:lineRule="auto"/>
        <w:rPr>
          <w:rFonts w:ascii="Cambria" w:eastAsia="Cambria" w:hAnsi="Cambria" w:cs="Cambria"/>
          <w:b/>
        </w:rPr>
      </w:pPr>
      <w:r>
        <w:rPr>
          <w:rFonts w:ascii="Cambria" w:eastAsia="Cambria" w:hAnsi="Cambria" w:cs="Cambria"/>
          <w:b/>
          <w:noProof/>
        </w:rPr>
        <w:lastRenderedPageBreak/>
        <w:drawing>
          <wp:inline distT="114300" distB="114300" distL="114300" distR="114300">
            <wp:extent cx="5768340" cy="3589020"/>
            <wp:effectExtent l="0" t="0" r="0" b="0"/>
            <wp:docPr id="185748696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0"/>
                    <a:srcRect/>
                    <a:stretch>
                      <a:fillRect/>
                    </a:stretch>
                  </pic:blipFill>
                  <pic:spPr>
                    <a:xfrm>
                      <a:off x="0" y="0"/>
                      <a:ext cx="5768340" cy="3589020"/>
                    </a:xfrm>
                    <a:prstGeom prst="rect">
                      <a:avLst/>
                    </a:prstGeom>
                    <a:ln/>
                  </pic:spPr>
                </pic:pic>
              </a:graphicData>
            </a:graphic>
          </wp:inline>
        </w:drawing>
      </w:r>
    </w:p>
    <w:p w:rsidR="0005415C" w:rsidRDefault="0005415C" w:rsidP="00887A04">
      <w:pPr>
        <w:spacing w:line="360" w:lineRule="auto"/>
        <w:rPr>
          <w:rFonts w:ascii="Cambria" w:eastAsia="Cambria" w:hAnsi="Cambria" w:cs="Cambria"/>
          <w:b/>
        </w:rPr>
      </w:pPr>
    </w:p>
    <w:p w:rsidR="0005415C" w:rsidRDefault="009072D7" w:rsidP="00887A04">
      <w:pPr>
        <w:spacing w:line="360" w:lineRule="auto"/>
        <w:rPr>
          <w:rFonts w:ascii="Cambria" w:eastAsia="Cambria" w:hAnsi="Cambria" w:cs="Cambria"/>
          <w:b/>
        </w:rPr>
      </w:pPr>
      <w:r>
        <w:rPr>
          <w:rFonts w:ascii="Cambria" w:eastAsia="Cambria" w:hAnsi="Cambria" w:cs="Cambria"/>
          <w:b/>
          <w:noProof/>
        </w:rPr>
        <w:drawing>
          <wp:inline distT="114300" distB="114300" distL="114300" distR="114300">
            <wp:extent cx="5867400" cy="2057400"/>
            <wp:effectExtent l="0" t="0" r="0" b="0"/>
            <wp:docPr id="18574869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1"/>
                    <a:srcRect/>
                    <a:stretch>
                      <a:fillRect/>
                    </a:stretch>
                  </pic:blipFill>
                  <pic:spPr>
                    <a:xfrm>
                      <a:off x="0" y="0"/>
                      <a:ext cx="5867400" cy="2057400"/>
                    </a:xfrm>
                    <a:prstGeom prst="rect">
                      <a:avLst/>
                    </a:prstGeom>
                    <a:ln/>
                  </pic:spPr>
                </pic:pic>
              </a:graphicData>
            </a:graphic>
          </wp:inline>
        </w:drawing>
      </w:r>
    </w:p>
    <w:p w:rsidR="0005415C" w:rsidRDefault="009072D7" w:rsidP="00887A04">
      <w:pPr>
        <w:spacing w:line="360" w:lineRule="auto"/>
        <w:rPr>
          <w:rFonts w:ascii="Cambria" w:eastAsia="Cambria" w:hAnsi="Cambria" w:cs="Cambria"/>
          <w:b/>
        </w:rPr>
      </w:pPr>
      <w:r>
        <w:rPr>
          <w:rFonts w:ascii="Cambria" w:eastAsia="Cambria" w:hAnsi="Cambria" w:cs="Cambria"/>
          <w:b/>
          <w:noProof/>
        </w:rPr>
        <w:drawing>
          <wp:inline distT="114300" distB="114300" distL="114300" distR="114300">
            <wp:extent cx="5943600" cy="1689100"/>
            <wp:effectExtent l="0" t="0" r="0" b="0"/>
            <wp:docPr id="18574869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3"/>
                    <a:srcRect/>
                    <a:stretch>
                      <a:fillRect/>
                    </a:stretch>
                  </pic:blipFill>
                  <pic:spPr>
                    <a:xfrm>
                      <a:off x="0" y="0"/>
                      <a:ext cx="5943600" cy="1689100"/>
                    </a:xfrm>
                    <a:prstGeom prst="rect">
                      <a:avLst/>
                    </a:prstGeom>
                    <a:ln/>
                  </pic:spPr>
                </pic:pic>
              </a:graphicData>
            </a:graphic>
          </wp:inline>
        </w:drawing>
      </w:r>
    </w:p>
    <w:p w:rsidR="0005415C" w:rsidRDefault="0005415C" w:rsidP="00887A04">
      <w:pPr>
        <w:spacing w:line="360" w:lineRule="auto"/>
        <w:rPr>
          <w:rFonts w:ascii="Cambria" w:eastAsia="Cambria" w:hAnsi="Cambria" w:cs="Cambria"/>
          <w:b/>
        </w:rPr>
      </w:pPr>
    </w:p>
    <w:p w:rsidR="0005415C" w:rsidRDefault="009072D7" w:rsidP="00887A04">
      <w:pPr>
        <w:numPr>
          <w:ilvl w:val="0"/>
          <w:numId w:val="9"/>
        </w:numPr>
        <w:spacing w:line="360" w:lineRule="auto"/>
        <w:rPr>
          <w:rFonts w:ascii="Cambria" w:eastAsia="Cambria" w:hAnsi="Cambria" w:cs="Cambria"/>
          <w:b/>
          <w:sz w:val="24"/>
          <w:szCs w:val="24"/>
        </w:rPr>
      </w:pPr>
      <w:r>
        <w:rPr>
          <w:rFonts w:ascii="Cambria" w:eastAsia="Cambria" w:hAnsi="Cambria" w:cs="Cambria"/>
          <w:b/>
          <w:sz w:val="24"/>
          <w:szCs w:val="24"/>
        </w:rPr>
        <w:t>Activity 3.3 : Integrating DynamoDB With S3</w:t>
      </w:r>
    </w:p>
    <w:p w:rsidR="0005415C" w:rsidRDefault="009072D7" w:rsidP="00887A04">
      <w:pPr>
        <w:numPr>
          <w:ilvl w:val="1"/>
          <w:numId w:val="9"/>
        </w:numPr>
        <w:spacing w:line="360" w:lineRule="auto"/>
        <w:rPr>
          <w:rFonts w:ascii="Cambria" w:eastAsia="Cambria" w:hAnsi="Cambria" w:cs="Cambria"/>
        </w:rPr>
      </w:pPr>
      <w:r>
        <w:rPr>
          <w:rFonts w:ascii="Cambria" w:eastAsia="Cambria" w:hAnsi="Cambria" w:cs="Cambria"/>
        </w:rPr>
        <w:t xml:space="preserve"> Once the table is created, go to </w:t>
      </w:r>
      <w:r>
        <w:rPr>
          <w:rFonts w:ascii="Cambria" w:eastAsia="Cambria" w:hAnsi="Cambria" w:cs="Cambria"/>
          <w:b/>
        </w:rPr>
        <w:t>Items</w:t>
      </w:r>
      <w:r>
        <w:rPr>
          <w:rFonts w:ascii="Cambria" w:eastAsia="Cambria" w:hAnsi="Cambria" w:cs="Cambria"/>
        </w:rPr>
        <w:t xml:space="preserve"> and click </w:t>
      </w:r>
      <w:r>
        <w:rPr>
          <w:rFonts w:ascii="Cambria" w:eastAsia="Cambria" w:hAnsi="Cambria" w:cs="Cambria"/>
          <w:b/>
        </w:rPr>
        <w:t>Create item</w:t>
      </w:r>
    </w:p>
    <w:p w:rsidR="0005415C" w:rsidRDefault="009072D7" w:rsidP="00887A04">
      <w:pPr>
        <w:spacing w:line="360" w:lineRule="auto"/>
        <w:rPr>
          <w:rFonts w:ascii="Cambria" w:eastAsia="Cambria" w:hAnsi="Cambria" w:cs="Cambria"/>
          <w:b/>
        </w:rPr>
      </w:pPr>
      <w:r>
        <w:rPr>
          <w:rFonts w:ascii="Cambria" w:eastAsia="Cambria" w:hAnsi="Cambria" w:cs="Cambria"/>
          <w:b/>
          <w:noProof/>
        </w:rPr>
        <w:drawing>
          <wp:inline distT="114300" distB="114300" distL="114300" distR="114300">
            <wp:extent cx="5943600" cy="3299460"/>
            <wp:effectExtent l="0" t="0" r="0" b="0"/>
            <wp:docPr id="185748696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4"/>
                    <a:srcRect/>
                    <a:stretch>
                      <a:fillRect/>
                    </a:stretch>
                  </pic:blipFill>
                  <pic:spPr>
                    <a:xfrm>
                      <a:off x="0" y="0"/>
                      <a:ext cx="5943600" cy="3299460"/>
                    </a:xfrm>
                    <a:prstGeom prst="rect">
                      <a:avLst/>
                    </a:prstGeom>
                    <a:ln/>
                  </pic:spPr>
                </pic:pic>
              </a:graphicData>
            </a:graphic>
          </wp:inline>
        </w:drawing>
      </w:r>
    </w:p>
    <w:p w:rsidR="0005415C" w:rsidRDefault="009072D7" w:rsidP="00887A04">
      <w:pPr>
        <w:spacing w:line="360" w:lineRule="auto"/>
        <w:rPr>
          <w:rFonts w:ascii="Cambria" w:eastAsia="Cambria" w:hAnsi="Cambria" w:cs="Cambria"/>
          <w:b/>
        </w:rPr>
      </w:pPr>
      <w:r>
        <w:rPr>
          <w:rFonts w:ascii="Cambria" w:eastAsia="Cambria" w:hAnsi="Cambria" w:cs="Cambria"/>
          <w:b/>
          <w:noProof/>
        </w:rPr>
        <w:drawing>
          <wp:inline distT="114300" distB="114300" distL="114300" distR="114300">
            <wp:extent cx="5768340" cy="2430780"/>
            <wp:effectExtent l="0" t="0" r="0" b="0"/>
            <wp:docPr id="185748696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5"/>
                    <a:srcRect/>
                    <a:stretch>
                      <a:fillRect/>
                    </a:stretch>
                  </pic:blipFill>
                  <pic:spPr>
                    <a:xfrm>
                      <a:off x="0" y="0"/>
                      <a:ext cx="5768340" cy="2430780"/>
                    </a:xfrm>
                    <a:prstGeom prst="rect">
                      <a:avLst/>
                    </a:prstGeom>
                    <a:ln/>
                  </pic:spPr>
                </pic:pic>
              </a:graphicData>
            </a:graphic>
          </wp:inline>
        </w:drawing>
      </w:r>
    </w:p>
    <w:p w:rsidR="0005415C" w:rsidRDefault="009072D7" w:rsidP="00887A04">
      <w:pPr>
        <w:numPr>
          <w:ilvl w:val="1"/>
          <w:numId w:val="9"/>
        </w:numPr>
        <w:spacing w:line="360" w:lineRule="auto"/>
        <w:rPr>
          <w:rFonts w:ascii="Cambria" w:eastAsia="Cambria" w:hAnsi="Cambria" w:cs="Cambria"/>
        </w:rPr>
      </w:pPr>
      <w:r>
        <w:rPr>
          <w:rFonts w:ascii="Cambria" w:eastAsia="Cambria" w:hAnsi="Cambria" w:cs="Cambria"/>
        </w:rPr>
        <w:t>Add your metadata, such as</w:t>
      </w:r>
    </w:p>
    <w:p w:rsidR="0005415C" w:rsidRDefault="009072D7" w:rsidP="00887A04">
      <w:pPr>
        <w:numPr>
          <w:ilvl w:val="1"/>
          <w:numId w:val="9"/>
        </w:numPr>
        <w:spacing w:before="0" w:line="360" w:lineRule="auto"/>
        <w:rPr>
          <w:rFonts w:ascii="Cambria" w:eastAsia="Cambria" w:hAnsi="Cambria" w:cs="Cambria"/>
        </w:rPr>
      </w:pPr>
      <w:r>
        <w:rPr>
          <w:rFonts w:ascii="Cambria" w:eastAsia="Cambria" w:hAnsi="Cambria" w:cs="Cambria"/>
        </w:rPr>
        <w:t xml:space="preserve"> For each furniture item, you can store:</w:t>
      </w:r>
    </w:p>
    <w:p w:rsidR="0005415C" w:rsidRDefault="009072D7" w:rsidP="00887A04">
      <w:pPr>
        <w:numPr>
          <w:ilvl w:val="1"/>
          <w:numId w:val="9"/>
        </w:numPr>
        <w:spacing w:before="0" w:line="360" w:lineRule="auto"/>
        <w:rPr>
          <w:rFonts w:ascii="Cambria" w:eastAsia="Cambria" w:hAnsi="Cambria" w:cs="Cambria"/>
        </w:rPr>
      </w:pPr>
      <w:r>
        <w:rPr>
          <w:rFonts w:ascii="Cambria" w:eastAsia="Cambria" w:hAnsi="Cambria" w:cs="Cambria"/>
          <w:b/>
        </w:rPr>
        <w:t>ImageID</w:t>
      </w:r>
      <w:r>
        <w:rPr>
          <w:rFonts w:ascii="Cambria" w:eastAsia="Cambria" w:hAnsi="Cambria" w:cs="Cambria"/>
        </w:rPr>
        <w:t>: Unique identifier for each image (primary key).</w:t>
      </w:r>
    </w:p>
    <w:p w:rsidR="0005415C" w:rsidRDefault="009072D7" w:rsidP="00887A04">
      <w:pPr>
        <w:numPr>
          <w:ilvl w:val="1"/>
          <w:numId w:val="9"/>
        </w:numPr>
        <w:spacing w:before="0" w:line="360" w:lineRule="auto"/>
        <w:rPr>
          <w:rFonts w:ascii="Cambria" w:eastAsia="Cambria" w:hAnsi="Cambria" w:cs="Cambria"/>
        </w:rPr>
      </w:pPr>
      <w:r>
        <w:rPr>
          <w:rFonts w:ascii="Cambria" w:eastAsia="Cambria" w:hAnsi="Cambria" w:cs="Cambria"/>
          <w:b/>
        </w:rPr>
        <w:lastRenderedPageBreak/>
        <w:t>Name</w:t>
      </w:r>
      <w:r>
        <w:rPr>
          <w:rFonts w:ascii="Cambria" w:eastAsia="Cambria" w:hAnsi="Cambria" w:cs="Cambria"/>
        </w:rPr>
        <w:t>: Name of the furniture item.</w:t>
      </w:r>
    </w:p>
    <w:p w:rsidR="0005415C" w:rsidRDefault="009072D7" w:rsidP="00887A04">
      <w:pPr>
        <w:numPr>
          <w:ilvl w:val="1"/>
          <w:numId w:val="9"/>
        </w:numPr>
        <w:spacing w:before="0" w:line="360" w:lineRule="auto"/>
        <w:rPr>
          <w:rFonts w:ascii="Cambria" w:eastAsia="Cambria" w:hAnsi="Cambria" w:cs="Cambria"/>
        </w:rPr>
      </w:pPr>
      <w:r>
        <w:rPr>
          <w:rFonts w:ascii="Cambria" w:eastAsia="Cambria" w:hAnsi="Cambria" w:cs="Cambria"/>
          <w:b/>
        </w:rPr>
        <w:t>Category</w:t>
      </w:r>
      <w:r>
        <w:rPr>
          <w:rFonts w:ascii="Cambria" w:eastAsia="Cambria" w:hAnsi="Cambria" w:cs="Cambria"/>
        </w:rPr>
        <w:t>: Category of furniture (e.g., Sofa, Table).</w:t>
      </w:r>
    </w:p>
    <w:p w:rsidR="0005415C" w:rsidRDefault="009072D7" w:rsidP="00887A04">
      <w:pPr>
        <w:numPr>
          <w:ilvl w:val="1"/>
          <w:numId w:val="9"/>
        </w:numPr>
        <w:spacing w:before="0" w:line="360" w:lineRule="auto"/>
        <w:rPr>
          <w:rFonts w:ascii="Cambria" w:eastAsia="Cambria" w:hAnsi="Cambria" w:cs="Cambria"/>
        </w:rPr>
      </w:pPr>
      <w:r>
        <w:rPr>
          <w:rFonts w:ascii="Cambria" w:eastAsia="Cambria" w:hAnsi="Cambria" w:cs="Cambria"/>
          <w:b/>
        </w:rPr>
        <w:t>Price</w:t>
      </w:r>
      <w:r>
        <w:rPr>
          <w:rFonts w:ascii="Cambria" w:eastAsia="Cambria" w:hAnsi="Cambria" w:cs="Cambria"/>
        </w:rPr>
        <w:t>: Price of the furniture.</w:t>
      </w:r>
    </w:p>
    <w:p w:rsidR="0005415C" w:rsidRDefault="009072D7" w:rsidP="00887A04">
      <w:pPr>
        <w:numPr>
          <w:ilvl w:val="1"/>
          <w:numId w:val="9"/>
        </w:numPr>
        <w:spacing w:before="0" w:after="240" w:line="360" w:lineRule="auto"/>
        <w:rPr>
          <w:rFonts w:ascii="Cambria" w:eastAsia="Cambria" w:hAnsi="Cambria" w:cs="Cambria"/>
        </w:rPr>
      </w:pPr>
      <w:r>
        <w:rPr>
          <w:rFonts w:ascii="Cambria" w:eastAsia="Cambria" w:hAnsi="Cambria" w:cs="Cambria"/>
          <w:b/>
        </w:rPr>
        <w:t>S3URL</w:t>
      </w:r>
      <w:r>
        <w:rPr>
          <w:rFonts w:ascii="Cambria" w:eastAsia="Cambria" w:hAnsi="Cambria" w:cs="Cambria"/>
        </w:rPr>
        <w:t>: The S3 URL where the image is stored.</w:t>
      </w:r>
    </w:p>
    <w:p w:rsidR="0005415C" w:rsidRDefault="0005415C" w:rsidP="00887A04">
      <w:pPr>
        <w:spacing w:before="0" w:after="240" w:line="360" w:lineRule="auto"/>
        <w:ind w:left="720"/>
        <w:rPr>
          <w:rFonts w:ascii="Cambria" w:eastAsia="Cambria" w:hAnsi="Cambria" w:cs="Cambria"/>
        </w:rPr>
      </w:pPr>
    </w:p>
    <w:p w:rsidR="0005415C" w:rsidRDefault="009072D7" w:rsidP="00887A04">
      <w:pPr>
        <w:spacing w:after="240" w:line="360" w:lineRule="auto"/>
        <w:rPr>
          <w:rFonts w:ascii="Cambria" w:eastAsia="Cambria" w:hAnsi="Cambria" w:cs="Cambria"/>
        </w:rPr>
      </w:pPr>
      <w:r>
        <w:rPr>
          <w:rFonts w:ascii="Cambria" w:eastAsia="Cambria" w:hAnsi="Cambria" w:cs="Cambria"/>
          <w:noProof/>
        </w:rPr>
        <w:drawing>
          <wp:inline distT="114300" distB="114300" distL="114300" distR="114300">
            <wp:extent cx="5943600" cy="2781300"/>
            <wp:effectExtent l="0" t="0" r="0" b="0"/>
            <wp:docPr id="185748696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6"/>
                    <a:srcRect/>
                    <a:stretch>
                      <a:fillRect/>
                    </a:stretch>
                  </pic:blipFill>
                  <pic:spPr>
                    <a:xfrm>
                      <a:off x="0" y="0"/>
                      <a:ext cx="5943600" cy="2781300"/>
                    </a:xfrm>
                    <a:prstGeom prst="rect">
                      <a:avLst/>
                    </a:prstGeom>
                    <a:ln/>
                  </pic:spPr>
                </pic:pic>
              </a:graphicData>
            </a:graphic>
          </wp:inline>
        </w:drawing>
      </w:r>
    </w:p>
    <w:p w:rsidR="003F7C14" w:rsidRDefault="003F7C14" w:rsidP="00887A04">
      <w:pPr>
        <w:spacing w:after="240" w:line="360" w:lineRule="auto"/>
        <w:rPr>
          <w:rFonts w:ascii="Cambria" w:eastAsia="Cambria" w:hAnsi="Cambria" w:cs="Cambria"/>
          <w:b/>
          <w:sz w:val="26"/>
          <w:szCs w:val="26"/>
        </w:rPr>
      </w:pPr>
    </w:p>
    <w:p w:rsidR="003F7C14" w:rsidRDefault="003F7C14" w:rsidP="00887A04">
      <w:pPr>
        <w:spacing w:after="240" w:line="360" w:lineRule="auto"/>
        <w:rPr>
          <w:rFonts w:ascii="Cambria" w:eastAsia="Cambria" w:hAnsi="Cambria" w:cs="Cambria"/>
          <w:b/>
          <w:sz w:val="26"/>
          <w:szCs w:val="26"/>
        </w:rPr>
      </w:pPr>
    </w:p>
    <w:p w:rsidR="003F7C14" w:rsidRDefault="003F7C14" w:rsidP="00887A04">
      <w:pPr>
        <w:spacing w:after="240" w:line="360" w:lineRule="auto"/>
        <w:rPr>
          <w:rFonts w:ascii="Cambria" w:eastAsia="Cambria" w:hAnsi="Cambria" w:cs="Cambria"/>
          <w:b/>
          <w:sz w:val="26"/>
          <w:szCs w:val="26"/>
        </w:rPr>
      </w:pPr>
    </w:p>
    <w:p w:rsidR="003F7C14" w:rsidRDefault="003F7C14" w:rsidP="00887A04">
      <w:pPr>
        <w:spacing w:after="240" w:line="360" w:lineRule="auto"/>
        <w:rPr>
          <w:rFonts w:ascii="Cambria" w:eastAsia="Cambria" w:hAnsi="Cambria" w:cs="Cambria"/>
          <w:b/>
          <w:sz w:val="26"/>
          <w:szCs w:val="26"/>
        </w:rPr>
      </w:pPr>
    </w:p>
    <w:p w:rsidR="003F7C14" w:rsidRDefault="003F7C14" w:rsidP="00887A04">
      <w:pPr>
        <w:spacing w:after="240" w:line="360" w:lineRule="auto"/>
        <w:rPr>
          <w:rFonts w:ascii="Cambria" w:eastAsia="Cambria" w:hAnsi="Cambria" w:cs="Cambria"/>
          <w:b/>
          <w:sz w:val="26"/>
          <w:szCs w:val="26"/>
        </w:rPr>
      </w:pPr>
    </w:p>
    <w:p w:rsidR="003F7C14" w:rsidRDefault="003F7C14" w:rsidP="00887A04">
      <w:pPr>
        <w:spacing w:after="240" w:line="360" w:lineRule="auto"/>
        <w:rPr>
          <w:rFonts w:ascii="Cambria" w:eastAsia="Cambria" w:hAnsi="Cambria" w:cs="Cambria"/>
          <w:b/>
          <w:sz w:val="26"/>
          <w:szCs w:val="26"/>
        </w:rPr>
      </w:pPr>
    </w:p>
    <w:p w:rsidR="003F7C14" w:rsidRDefault="003F7C14" w:rsidP="00887A04">
      <w:pPr>
        <w:spacing w:after="240" w:line="360" w:lineRule="auto"/>
        <w:rPr>
          <w:rFonts w:ascii="Cambria" w:eastAsia="Cambria" w:hAnsi="Cambria" w:cs="Cambria"/>
          <w:b/>
          <w:sz w:val="26"/>
          <w:szCs w:val="26"/>
        </w:rPr>
      </w:pPr>
    </w:p>
    <w:p w:rsidR="003F7C14" w:rsidRDefault="003F7C14" w:rsidP="00887A04">
      <w:pPr>
        <w:spacing w:after="240" w:line="360" w:lineRule="auto"/>
        <w:rPr>
          <w:rFonts w:ascii="Cambria" w:eastAsia="Cambria" w:hAnsi="Cambria" w:cs="Cambria"/>
          <w:b/>
          <w:sz w:val="26"/>
          <w:szCs w:val="26"/>
        </w:rPr>
      </w:pPr>
    </w:p>
    <w:p w:rsidR="0005415C" w:rsidRDefault="009072D7" w:rsidP="00887A04">
      <w:pPr>
        <w:spacing w:after="240" w:line="360" w:lineRule="auto"/>
        <w:rPr>
          <w:rFonts w:ascii="Cambria" w:eastAsia="Cambria" w:hAnsi="Cambria" w:cs="Cambria"/>
          <w:sz w:val="26"/>
          <w:szCs w:val="26"/>
        </w:rPr>
      </w:pPr>
      <w:r>
        <w:rPr>
          <w:rFonts w:ascii="Cambria" w:eastAsia="Cambria" w:hAnsi="Cambria" w:cs="Cambria"/>
          <w:b/>
          <w:sz w:val="26"/>
          <w:szCs w:val="26"/>
        </w:rPr>
        <w:lastRenderedPageBreak/>
        <w:t>Milestone 4: AWS Lambda and SES Setup</w:t>
      </w:r>
    </w:p>
    <w:p w:rsidR="0005415C" w:rsidRDefault="009072D7" w:rsidP="00887A04">
      <w:pPr>
        <w:numPr>
          <w:ilvl w:val="0"/>
          <w:numId w:val="8"/>
        </w:numPr>
        <w:spacing w:line="360" w:lineRule="auto"/>
        <w:rPr>
          <w:rFonts w:ascii="Cambria" w:eastAsia="Cambria" w:hAnsi="Cambria" w:cs="Cambria"/>
          <w:sz w:val="24"/>
          <w:szCs w:val="24"/>
        </w:rPr>
      </w:pPr>
      <w:r>
        <w:rPr>
          <w:rFonts w:ascii="Cambria" w:eastAsia="Cambria" w:hAnsi="Cambria" w:cs="Cambria"/>
          <w:b/>
          <w:sz w:val="24"/>
          <w:szCs w:val="24"/>
        </w:rPr>
        <w:t xml:space="preserve">Activity 4.1 : Create a lambda function  </w:t>
      </w:r>
    </w:p>
    <w:p w:rsidR="0005415C" w:rsidRDefault="009072D7" w:rsidP="00887A04">
      <w:pPr>
        <w:numPr>
          <w:ilvl w:val="1"/>
          <w:numId w:val="8"/>
        </w:numPr>
        <w:spacing w:before="0" w:after="240" w:line="360" w:lineRule="auto"/>
        <w:rPr>
          <w:rFonts w:ascii="Cambria" w:eastAsia="Cambria" w:hAnsi="Cambria" w:cs="Cambria"/>
        </w:rPr>
      </w:pPr>
      <w:r>
        <w:rPr>
          <w:rFonts w:ascii="Cambria" w:eastAsia="Cambria" w:hAnsi="Cambria" w:cs="Cambria"/>
        </w:rPr>
        <w:t>Choose the Lambda service from the AWS Management Console.</w:t>
      </w:r>
    </w:p>
    <w:p w:rsidR="0005415C" w:rsidRDefault="009072D7" w:rsidP="00887A04">
      <w:pPr>
        <w:spacing w:before="0" w:after="240" w:line="360" w:lineRule="auto"/>
        <w:rPr>
          <w:rFonts w:ascii="Cambria" w:eastAsia="Cambria" w:hAnsi="Cambria" w:cs="Cambria"/>
        </w:rPr>
      </w:pPr>
      <w:r>
        <w:rPr>
          <w:rFonts w:ascii="Cambria" w:eastAsia="Cambria" w:hAnsi="Cambria" w:cs="Cambria"/>
          <w:noProof/>
        </w:rPr>
        <w:drawing>
          <wp:inline distT="114300" distB="114300" distL="114300" distR="114300">
            <wp:extent cx="6103620" cy="4122420"/>
            <wp:effectExtent l="0" t="0" r="0" b="0"/>
            <wp:docPr id="185748696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7"/>
                    <a:srcRect/>
                    <a:stretch>
                      <a:fillRect/>
                    </a:stretch>
                  </pic:blipFill>
                  <pic:spPr>
                    <a:xfrm>
                      <a:off x="0" y="0"/>
                      <a:ext cx="6103620" cy="4122420"/>
                    </a:xfrm>
                    <a:prstGeom prst="rect">
                      <a:avLst/>
                    </a:prstGeom>
                    <a:ln/>
                  </pic:spPr>
                </pic:pic>
              </a:graphicData>
            </a:graphic>
          </wp:inline>
        </w:drawing>
      </w:r>
    </w:p>
    <w:p w:rsidR="0005415C" w:rsidRDefault="0005415C" w:rsidP="00887A04">
      <w:pPr>
        <w:spacing w:before="0" w:after="240" w:line="360" w:lineRule="auto"/>
        <w:rPr>
          <w:rFonts w:ascii="Cambria" w:eastAsia="Cambria" w:hAnsi="Cambria" w:cs="Cambria"/>
        </w:rPr>
      </w:pPr>
    </w:p>
    <w:p w:rsidR="0005415C" w:rsidRDefault="009072D7" w:rsidP="00887A04">
      <w:pPr>
        <w:numPr>
          <w:ilvl w:val="1"/>
          <w:numId w:val="8"/>
        </w:numPr>
        <w:spacing w:before="0" w:after="240" w:line="360" w:lineRule="auto"/>
        <w:rPr>
          <w:rFonts w:ascii="Cambria" w:eastAsia="Cambria" w:hAnsi="Cambria" w:cs="Cambria"/>
        </w:rPr>
      </w:pPr>
      <w:r>
        <w:rPr>
          <w:rFonts w:ascii="Cambria" w:eastAsia="Cambria" w:hAnsi="Cambria" w:cs="Cambria"/>
        </w:rPr>
        <w:t xml:space="preserve">Click on </w:t>
      </w:r>
      <w:r>
        <w:rPr>
          <w:rFonts w:ascii="Cambria" w:eastAsia="Cambria" w:hAnsi="Cambria" w:cs="Cambria"/>
          <w:b/>
        </w:rPr>
        <w:t>Create function</w:t>
      </w:r>
      <w:r>
        <w:rPr>
          <w:rFonts w:ascii="Cambria" w:eastAsia="Cambria" w:hAnsi="Cambria" w:cs="Cambria"/>
        </w:rPr>
        <w:t>.</w:t>
      </w:r>
    </w:p>
    <w:p w:rsidR="0005415C" w:rsidRDefault="009072D7" w:rsidP="00887A04">
      <w:pPr>
        <w:spacing w:before="0" w:after="240" w:line="360" w:lineRule="auto"/>
        <w:rPr>
          <w:rFonts w:ascii="Cambria" w:eastAsia="Cambria" w:hAnsi="Cambria" w:cs="Cambria"/>
        </w:rPr>
      </w:pPr>
      <w:r>
        <w:rPr>
          <w:rFonts w:ascii="Cambria" w:eastAsia="Cambria" w:hAnsi="Cambria" w:cs="Cambria"/>
          <w:noProof/>
        </w:rPr>
        <w:drawing>
          <wp:inline distT="114300" distB="114300" distL="114300" distR="114300">
            <wp:extent cx="5943600" cy="1371600"/>
            <wp:effectExtent l="0" t="0" r="0" b="0"/>
            <wp:docPr id="185748696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8"/>
                    <a:srcRect/>
                    <a:stretch>
                      <a:fillRect/>
                    </a:stretch>
                  </pic:blipFill>
                  <pic:spPr>
                    <a:xfrm>
                      <a:off x="0" y="0"/>
                      <a:ext cx="5943600" cy="1371600"/>
                    </a:xfrm>
                    <a:prstGeom prst="rect">
                      <a:avLst/>
                    </a:prstGeom>
                    <a:ln/>
                  </pic:spPr>
                </pic:pic>
              </a:graphicData>
            </a:graphic>
          </wp:inline>
        </w:drawing>
      </w:r>
    </w:p>
    <w:p w:rsidR="0005415C" w:rsidRDefault="009072D7" w:rsidP="00887A04">
      <w:pPr>
        <w:numPr>
          <w:ilvl w:val="1"/>
          <w:numId w:val="8"/>
        </w:numPr>
        <w:spacing w:before="0" w:after="240" w:line="360" w:lineRule="auto"/>
        <w:rPr>
          <w:rFonts w:ascii="Cambria" w:eastAsia="Cambria" w:hAnsi="Cambria" w:cs="Cambria"/>
        </w:rPr>
      </w:pPr>
      <w:r>
        <w:rPr>
          <w:rFonts w:ascii="Cambria" w:eastAsia="Cambria" w:hAnsi="Cambria" w:cs="Cambria"/>
        </w:rPr>
        <w:t xml:space="preserve">Choose </w:t>
      </w:r>
      <w:r>
        <w:rPr>
          <w:rFonts w:ascii="Cambria" w:eastAsia="Cambria" w:hAnsi="Cambria" w:cs="Cambria"/>
          <w:b/>
        </w:rPr>
        <w:t>Author from scratch</w:t>
      </w:r>
      <w:r>
        <w:rPr>
          <w:rFonts w:ascii="Cambria" w:eastAsia="Cambria" w:hAnsi="Cambria" w:cs="Cambria"/>
        </w:rPr>
        <w:t>.</w:t>
      </w:r>
    </w:p>
    <w:p w:rsidR="0005415C" w:rsidRDefault="009072D7" w:rsidP="00887A04">
      <w:pPr>
        <w:spacing w:before="0" w:after="240" w:line="360" w:lineRule="auto"/>
        <w:rPr>
          <w:rFonts w:ascii="Cambria" w:eastAsia="Cambria" w:hAnsi="Cambria" w:cs="Cambria"/>
        </w:rPr>
      </w:pPr>
      <w:r>
        <w:rPr>
          <w:rFonts w:ascii="Cambria" w:eastAsia="Cambria" w:hAnsi="Cambria" w:cs="Cambria"/>
          <w:noProof/>
        </w:rPr>
        <w:lastRenderedPageBreak/>
        <w:drawing>
          <wp:inline distT="114300" distB="114300" distL="114300" distR="114300">
            <wp:extent cx="5852160" cy="4480560"/>
            <wp:effectExtent l="0" t="0" r="0" b="0"/>
            <wp:docPr id="185748690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9"/>
                    <a:srcRect/>
                    <a:stretch>
                      <a:fillRect/>
                    </a:stretch>
                  </pic:blipFill>
                  <pic:spPr>
                    <a:xfrm>
                      <a:off x="0" y="0"/>
                      <a:ext cx="5852160" cy="4480560"/>
                    </a:xfrm>
                    <a:prstGeom prst="rect">
                      <a:avLst/>
                    </a:prstGeom>
                    <a:ln/>
                  </pic:spPr>
                </pic:pic>
              </a:graphicData>
            </a:graphic>
          </wp:inline>
        </w:drawing>
      </w:r>
    </w:p>
    <w:p w:rsidR="0005415C" w:rsidRDefault="009072D7" w:rsidP="00887A04">
      <w:pPr>
        <w:numPr>
          <w:ilvl w:val="1"/>
          <w:numId w:val="8"/>
        </w:numPr>
        <w:spacing w:before="0" w:after="240" w:line="360" w:lineRule="auto"/>
        <w:rPr>
          <w:rFonts w:ascii="Cambria" w:eastAsia="Cambria" w:hAnsi="Cambria" w:cs="Cambria"/>
        </w:rPr>
      </w:pPr>
      <w:r>
        <w:rPr>
          <w:rFonts w:ascii="Cambria" w:eastAsia="Cambria" w:hAnsi="Cambria" w:cs="Cambria"/>
          <w:b/>
        </w:rPr>
        <w:t>Function name</w:t>
      </w:r>
      <w:r>
        <w:rPr>
          <w:rFonts w:ascii="Cambria" w:eastAsia="Cambria" w:hAnsi="Cambria" w:cs="Cambria"/>
        </w:rPr>
        <w:t>: Enter a name</w:t>
      </w:r>
    </w:p>
    <w:p w:rsidR="0005415C" w:rsidRDefault="009072D7" w:rsidP="00887A04">
      <w:pPr>
        <w:numPr>
          <w:ilvl w:val="1"/>
          <w:numId w:val="8"/>
        </w:numPr>
        <w:spacing w:before="0" w:after="240" w:line="360" w:lineRule="auto"/>
        <w:rPr>
          <w:rFonts w:ascii="Cambria" w:eastAsia="Cambria" w:hAnsi="Cambria" w:cs="Cambria"/>
        </w:rPr>
      </w:pPr>
      <w:r>
        <w:rPr>
          <w:rFonts w:ascii="Cambria" w:eastAsia="Cambria" w:hAnsi="Cambria" w:cs="Cambria"/>
          <w:b/>
        </w:rPr>
        <w:t>Runtime</w:t>
      </w:r>
      <w:r>
        <w:rPr>
          <w:rFonts w:ascii="Cambria" w:eastAsia="Cambria" w:hAnsi="Cambria" w:cs="Cambria"/>
        </w:rPr>
        <w:t>: Select a runtime (e.g., Python 3.x).</w:t>
      </w:r>
    </w:p>
    <w:p w:rsidR="0005415C" w:rsidRDefault="009072D7" w:rsidP="00887A04">
      <w:pPr>
        <w:numPr>
          <w:ilvl w:val="1"/>
          <w:numId w:val="8"/>
        </w:numPr>
        <w:spacing w:before="0" w:after="240" w:line="360" w:lineRule="auto"/>
        <w:rPr>
          <w:rFonts w:ascii="Cambria" w:eastAsia="Cambria" w:hAnsi="Cambria" w:cs="Cambria"/>
        </w:rPr>
      </w:pPr>
      <w:r>
        <w:rPr>
          <w:rFonts w:ascii="Cambria" w:eastAsia="Cambria" w:hAnsi="Cambria" w:cs="Cambria"/>
        </w:rPr>
        <w:t>Click on create function.</w:t>
      </w:r>
    </w:p>
    <w:p w:rsidR="0005415C" w:rsidRDefault="0005415C" w:rsidP="00887A04">
      <w:pPr>
        <w:spacing w:before="0" w:after="240" w:line="360" w:lineRule="auto"/>
        <w:ind w:left="1440"/>
        <w:rPr>
          <w:rFonts w:ascii="Cambria" w:eastAsia="Cambria" w:hAnsi="Cambria" w:cs="Cambria"/>
        </w:rPr>
      </w:pPr>
    </w:p>
    <w:p w:rsidR="0005415C" w:rsidRDefault="0005415C" w:rsidP="00887A04">
      <w:pPr>
        <w:spacing w:before="0" w:after="240" w:line="360" w:lineRule="auto"/>
        <w:ind w:left="1440"/>
        <w:rPr>
          <w:rFonts w:ascii="Cambria" w:eastAsia="Cambria" w:hAnsi="Cambria" w:cs="Cambria"/>
        </w:rPr>
      </w:pPr>
    </w:p>
    <w:p w:rsidR="0005415C" w:rsidRDefault="009072D7" w:rsidP="00887A04">
      <w:pPr>
        <w:spacing w:before="0" w:after="240" w:line="360" w:lineRule="auto"/>
        <w:rPr>
          <w:rFonts w:ascii="Cambria" w:eastAsia="Cambria" w:hAnsi="Cambria" w:cs="Cambria"/>
        </w:rPr>
      </w:pPr>
      <w:r>
        <w:rPr>
          <w:rFonts w:ascii="Cambria" w:eastAsia="Cambria" w:hAnsi="Cambria" w:cs="Cambria"/>
          <w:noProof/>
        </w:rPr>
        <w:lastRenderedPageBreak/>
        <w:drawing>
          <wp:inline distT="114300" distB="114300" distL="114300" distR="114300">
            <wp:extent cx="5943600" cy="1752600"/>
            <wp:effectExtent l="0" t="0" r="0" b="0"/>
            <wp:docPr id="185748690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0"/>
                    <a:srcRect/>
                    <a:stretch>
                      <a:fillRect/>
                    </a:stretch>
                  </pic:blipFill>
                  <pic:spPr>
                    <a:xfrm>
                      <a:off x="0" y="0"/>
                      <a:ext cx="5943600" cy="1752600"/>
                    </a:xfrm>
                    <a:prstGeom prst="rect">
                      <a:avLst/>
                    </a:prstGeom>
                    <a:ln/>
                  </pic:spPr>
                </pic:pic>
              </a:graphicData>
            </a:graphic>
          </wp:inline>
        </w:drawing>
      </w:r>
    </w:p>
    <w:p w:rsidR="0005415C" w:rsidRDefault="009072D7" w:rsidP="00887A04">
      <w:pPr>
        <w:spacing w:before="0" w:after="240" w:line="360" w:lineRule="auto"/>
        <w:rPr>
          <w:rFonts w:ascii="Cambria" w:eastAsia="Cambria" w:hAnsi="Cambria" w:cs="Cambria"/>
        </w:rPr>
      </w:pPr>
      <w:r>
        <w:rPr>
          <w:rFonts w:ascii="Cambria" w:eastAsia="Cambria" w:hAnsi="Cambria" w:cs="Cambria"/>
          <w:noProof/>
        </w:rPr>
        <w:drawing>
          <wp:inline distT="114300" distB="114300" distL="114300" distR="114300">
            <wp:extent cx="5943600" cy="1308100"/>
            <wp:effectExtent l="0" t="0" r="0" b="0"/>
            <wp:docPr id="18574869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1"/>
                    <a:srcRect/>
                    <a:stretch>
                      <a:fillRect/>
                    </a:stretch>
                  </pic:blipFill>
                  <pic:spPr>
                    <a:xfrm>
                      <a:off x="0" y="0"/>
                      <a:ext cx="5943600" cy="1308100"/>
                    </a:xfrm>
                    <a:prstGeom prst="rect">
                      <a:avLst/>
                    </a:prstGeom>
                    <a:ln/>
                  </pic:spPr>
                </pic:pic>
              </a:graphicData>
            </a:graphic>
          </wp:inline>
        </w:drawing>
      </w:r>
    </w:p>
    <w:p w:rsidR="0005415C" w:rsidRDefault="009072D7" w:rsidP="00887A04">
      <w:pPr>
        <w:numPr>
          <w:ilvl w:val="0"/>
          <w:numId w:val="11"/>
        </w:numPr>
        <w:spacing w:before="0" w:line="360" w:lineRule="auto"/>
        <w:rPr>
          <w:rFonts w:ascii="Cambria" w:eastAsia="Cambria" w:hAnsi="Cambria" w:cs="Cambria"/>
          <w:b/>
          <w:sz w:val="24"/>
          <w:szCs w:val="24"/>
        </w:rPr>
      </w:pPr>
      <w:r>
        <w:rPr>
          <w:rFonts w:ascii="Cambria" w:eastAsia="Cambria" w:hAnsi="Cambria" w:cs="Cambria"/>
          <w:b/>
          <w:sz w:val="24"/>
          <w:szCs w:val="24"/>
        </w:rPr>
        <w:t>Activity 4.2: Set Up AWS SES:</w:t>
      </w:r>
    </w:p>
    <w:p w:rsidR="0005415C" w:rsidRDefault="009072D7" w:rsidP="00887A04">
      <w:pPr>
        <w:numPr>
          <w:ilvl w:val="1"/>
          <w:numId w:val="11"/>
        </w:numPr>
        <w:spacing w:before="0" w:after="240" w:line="360" w:lineRule="auto"/>
        <w:rPr>
          <w:rFonts w:ascii="Cambria" w:eastAsia="Cambria" w:hAnsi="Cambria" w:cs="Cambria"/>
        </w:rPr>
      </w:pPr>
      <w:r>
        <w:rPr>
          <w:rFonts w:ascii="Cambria" w:eastAsia="Cambria" w:hAnsi="Cambria" w:cs="Cambria"/>
        </w:rPr>
        <w:t>In the AWS Management Console, search for SES (Simple Email Service).</w:t>
      </w:r>
    </w:p>
    <w:p w:rsidR="0005415C" w:rsidRDefault="009072D7" w:rsidP="00887A04">
      <w:pPr>
        <w:spacing w:before="0" w:after="240" w:line="360" w:lineRule="auto"/>
        <w:rPr>
          <w:rFonts w:ascii="Cambria" w:eastAsia="Cambria" w:hAnsi="Cambria" w:cs="Cambria"/>
        </w:rPr>
      </w:pPr>
      <w:r>
        <w:rPr>
          <w:rFonts w:ascii="Cambria" w:eastAsia="Cambria" w:hAnsi="Cambria" w:cs="Cambria"/>
          <w:noProof/>
        </w:rPr>
        <w:drawing>
          <wp:inline distT="114300" distB="114300" distL="114300" distR="114300">
            <wp:extent cx="6035040" cy="3733800"/>
            <wp:effectExtent l="0" t="0" r="0" b="0"/>
            <wp:docPr id="18574869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2"/>
                    <a:srcRect/>
                    <a:stretch>
                      <a:fillRect/>
                    </a:stretch>
                  </pic:blipFill>
                  <pic:spPr>
                    <a:xfrm>
                      <a:off x="0" y="0"/>
                      <a:ext cx="6035040" cy="3733800"/>
                    </a:xfrm>
                    <a:prstGeom prst="rect">
                      <a:avLst/>
                    </a:prstGeom>
                    <a:ln/>
                  </pic:spPr>
                </pic:pic>
              </a:graphicData>
            </a:graphic>
          </wp:inline>
        </w:drawing>
      </w:r>
    </w:p>
    <w:p w:rsidR="0005415C" w:rsidRDefault="0005415C" w:rsidP="00887A04">
      <w:pPr>
        <w:spacing w:before="0" w:after="240" w:line="360" w:lineRule="auto"/>
        <w:rPr>
          <w:rFonts w:ascii="Cambria" w:eastAsia="Cambria" w:hAnsi="Cambria" w:cs="Cambria"/>
        </w:rPr>
      </w:pPr>
    </w:p>
    <w:p w:rsidR="0005415C" w:rsidRDefault="0005415C" w:rsidP="00887A04">
      <w:pPr>
        <w:spacing w:before="0" w:after="240" w:line="360" w:lineRule="auto"/>
        <w:rPr>
          <w:rFonts w:ascii="Cambria" w:eastAsia="Cambria" w:hAnsi="Cambria" w:cs="Cambria"/>
        </w:rPr>
      </w:pPr>
    </w:p>
    <w:p w:rsidR="0005415C" w:rsidRDefault="009072D7" w:rsidP="00887A04">
      <w:pPr>
        <w:numPr>
          <w:ilvl w:val="1"/>
          <w:numId w:val="11"/>
        </w:numPr>
        <w:spacing w:before="0" w:after="240" w:line="360" w:lineRule="auto"/>
        <w:rPr>
          <w:rFonts w:ascii="Cambria" w:eastAsia="Cambria" w:hAnsi="Cambria" w:cs="Cambria"/>
        </w:rPr>
      </w:pPr>
      <w:r>
        <w:rPr>
          <w:rFonts w:ascii="Cambria" w:eastAsia="Cambria" w:hAnsi="Cambria" w:cs="Cambria"/>
        </w:rPr>
        <w:t xml:space="preserve">Click on the identity </w:t>
      </w:r>
    </w:p>
    <w:p w:rsidR="0005415C" w:rsidRDefault="009072D7" w:rsidP="00887A04">
      <w:pPr>
        <w:spacing w:before="0" w:after="240" w:line="360" w:lineRule="auto"/>
        <w:rPr>
          <w:rFonts w:ascii="Cambria" w:eastAsia="Cambria" w:hAnsi="Cambria" w:cs="Cambria"/>
        </w:rPr>
      </w:pPr>
      <w:r>
        <w:rPr>
          <w:rFonts w:ascii="Cambria" w:eastAsia="Cambria" w:hAnsi="Cambria" w:cs="Cambria"/>
          <w:noProof/>
        </w:rPr>
        <w:drawing>
          <wp:inline distT="114300" distB="114300" distL="114300" distR="114300">
            <wp:extent cx="5943600" cy="1498600"/>
            <wp:effectExtent l="0" t="0" r="0" b="0"/>
            <wp:docPr id="18574869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3"/>
                    <a:srcRect/>
                    <a:stretch>
                      <a:fillRect/>
                    </a:stretch>
                  </pic:blipFill>
                  <pic:spPr>
                    <a:xfrm>
                      <a:off x="0" y="0"/>
                      <a:ext cx="5943600" cy="1498600"/>
                    </a:xfrm>
                    <a:prstGeom prst="rect">
                      <a:avLst/>
                    </a:prstGeom>
                    <a:ln/>
                  </pic:spPr>
                </pic:pic>
              </a:graphicData>
            </a:graphic>
          </wp:inline>
        </w:drawing>
      </w:r>
    </w:p>
    <w:p w:rsidR="0005415C" w:rsidRDefault="009072D7" w:rsidP="00887A04">
      <w:pPr>
        <w:numPr>
          <w:ilvl w:val="1"/>
          <w:numId w:val="11"/>
        </w:numPr>
        <w:spacing w:before="0" w:after="240" w:line="360" w:lineRule="auto"/>
        <w:rPr>
          <w:rFonts w:ascii="Cambria" w:eastAsia="Cambria" w:hAnsi="Cambria" w:cs="Cambria"/>
        </w:rPr>
      </w:pPr>
      <w:r>
        <w:rPr>
          <w:rFonts w:ascii="Cambria" w:eastAsia="Cambria" w:hAnsi="Cambria" w:cs="Cambria"/>
        </w:rPr>
        <w:t xml:space="preserve">Click </w:t>
      </w:r>
      <w:r>
        <w:rPr>
          <w:rFonts w:ascii="Cambria" w:eastAsia="Cambria" w:hAnsi="Cambria" w:cs="Cambria"/>
          <w:b/>
        </w:rPr>
        <w:t>Verify a New Email Address</w:t>
      </w:r>
      <w:r>
        <w:rPr>
          <w:rFonts w:ascii="Cambria" w:eastAsia="Cambria" w:hAnsi="Cambria" w:cs="Cambria"/>
        </w:rPr>
        <w:t xml:space="preserve"> and enter the sender email address you want to use.</w:t>
      </w:r>
    </w:p>
    <w:p w:rsidR="0005415C" w:rsidRDefault="009072D7" w:rsidP="00887A04">
      <w:pPr>
        <w:spacing w:before="0" w:after="240" w:line="360" w:lineRule="auto"/>
        <w:rPr>
          <w:rFonts w:ascii="Cambria" w:eastAsia="Cambria" w:hAnsi="Cambria" w:cs="Cambria"/>
        </w:rPr>
      </w:pPr>
      <w:r>
        <w:rPr>
          <w:rFonts w:ascii="Cambria" w:eastAsia="Cambria" w:hAnsi="Cambria" w:cs="Cambria"/>
          <w:noProof/>
        </w:rPr>
        <w:drawing>
          <wp:inline distT="114300" distB="114300" distL="114300" distR="114300">
            <wp:extent cx="5943600" cy="4521200"/>
            <wp:effectExtent l="0" t="0" r="0" b="0"/>
            <wp:docPr id="18574869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4"/>
                    <a:srcRect/>
                    <a:stretch>
                      <a:fillRect/>
                    </a:stretch>
                  </pic:blipFill>
                  <pic:spPr>
                    <a:xfrm>
                      <a:off x="0" y="0"/>
                      <a:ext cx="5943600" cy="4521200"/>
                    </a:xfrm>
                    <a:prstGeom prst="rect">
                      <a:avLst/>
                    </a:prstGeom>
                    <a:ln/>
                  </pic:spPr>
                </pic:pic>
              </a:graphicData>
            </a:graphic>
          </wp:inline>
        </w:drawing>
      </w:r>
    </w:p>
    <w:p w:rsidR="0005415C" w:rsidRDefault="009072D7" w:rsidP="00887A04">
      <w:pPr>
        <w:spacing w:before="0" w:after="240" w:line="360" w:lineRule="auto"/>
        <w:rPr>
          <w:rFonts w:ascii="Cambria" w:eastAsia="Cambria" w:hAnsi="Cambria" w:cs="Cambria"/>
        </w:rPr>
      </w:pPr>
      <w:r>
        <w:rPr>
          <w:rFonts w:ascii="Cambria" w:eastAsia="Cambria" w:hAnsi="Cambria" w:cs="Cambria"/>
          <w:noProof/>
        </w:rPr>
        <w:lastRenderedPageBreak/>
        <w:drawing>
          <wp:inline distT="114300" distB="114300" distL="114300" distR="114300">
            <wp:extent cx="5943600" cy="2311400"/>
            <wp:effectExtent l="0" t="0" r="0" b="0"/>
            <wp:docPr id="18574869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5"/>
                    <a:srcRect/>
                    <a:stretch>
                      <a:fillRect/>
                    </a:stretch>
                  </pic:blipFill>
                  <pic:spPr>
                    <a:xfrm>
                      <a:off x="0" y="0"/>
                      <a:ext cx="5943600" cy="2311400"/>
                    </a:xfrm>
                    <a:prstGeom prst="rect">
                      <a:avLst/>
                    </a:prstGeom>
                    <a:ln/>
                  </pic:spPr>
                </pic:pic>
              </a:graphicData>
            </a:graphic>
          </wp:inline>
        </w:drawing>
      </w:r>
    </w:p>
    <w:p w:rsidR="0005415C" w:rsidRDefault="009072D7" w:rsidP="00887A04">
      <w:pPr>
        <w:numPr>
          <w:ilvl w:val="1"/>
          <w:numId w:val="11"/>
        </w:numPr>
        <w:spacing w:before="0" w:after="240" w:line="360" w:lineRule="auto"/>
        <w:rPr>
          <w:rFonts w:ascii="Cambria" w:eastAsia="Cambria" w:hAnsi="Cambria" w:cs="Cambria"/>
        </w:rPr>
      </w:pPr>
      <w:r>
        <w:rPr>
          <w:rFonts w:ascii="Cambria" w:eastAsia="Cambria" w:hAnsi="Cambria" w:cs="Cambria"/>
        </w:rPr>
        <w:t xml:space="preserve">  Click on create</w:t>
      </w:r>
    </w:p>
    <w:p w:rsidR="0005415C" w:rsidRDefault="009072D7" w:rsidP="00887A04">
      <w:pPr>
        <w:spacing w:before="0" w:after="240" w:line="360" w:lineRule="auto"/>
        <w:rPr>
          <w:rFonts w:ascii="Cambria" w:eastAsia="Cambria" w:hAnsi="Cambria" w:cs="Cambria"/>
        </w:rPr>
      </w:pPr>
      <w:r>
        <w:rPr>
          <w:rFonts w:ascii="Cambria" w:eastAsia="Cambria" w:hAnsi="Cambria" w:cs="Cambria"/>
          <w:noProof/>
        </w:rPr>
        <w:drawing>
          <wp:inline distT="114300" distB="114300" distL="114300" distR="114300">
            <wp:extent cx="5943600" cy="2451100"/>
            <wp:effectExtent l="0" t="0" r="0" b="0"/>
            <wp:docPr id="18574869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6"/>
                    <a:srcRect/>
                    <a:stretch>
                      <a:fillRect/>
                    </a:stretch>
                  </pic:blipFill>
                  <pic:spPr>
                    <a:xfrm>
                      <a:off x="0" y="0"/>
                      <a:ext cx="5943600" cy="2451100"/>
                    </a:xfrm>
                    <a:prstGeom prst="rect">
                      <a:avLst/>
                    </a:prstGeom>
                    <a:ln/>
                  </pic:spPr>
                </pic:pic>
              </a:graphicData>
            </a:graphic>
          </wp:inline>
        </w:drawing>
      </w:r>
    </w:p>
    <w:p w:rsidR="0005415C" w:rsidRDefault="009072D7" w:rsidP="00887A04">
      <w:pPr>
        <w:numPr>
          <w:ilvl w:val="1"/>
          <w:numId w:val="11"/>
        </w:numPr>
        <w:spacing w:before="0" w:after="240" w:line="360" w:lineRule="auto"/>
        <w:rPr>
          <w:rFonts w:ascii="Cambria" w:eastAsia="Cambria" w:hAnsi="Cambria" w:cs="Cambria"/>
        </w:rPr>
      </w:pPr>
      <w:r>
        <w:rPr>
          <w:rFonts w:ascii="Cambria" w:eastAsia="Cambria" w:hAnsi="Cambria" w:cs="Cambria"/>
        </w:rPr>
        <w:t>Check your email for a verification link and complete the verification process.</w:t>
      </w:r>
    </w:p>
    <w:p w:rsidR="0005415C" w:rsidRDefault="009072D7" w:rsidP="00887A04">
      <w:pPr>
        <w:spacing w:after="240" w:line="360" w:lineRule="auto"/>
        <w:rPr>
          <w:rFonts w:ascii="Cambria" w:eastAsia="Cambria" w:hAnsi="Cambria" w:cs="Cambria"/>
        </w:rPr>
      </w:pPr>
      <w:r>
        <w:rPr>
          <w:rFonts w:ascii="Cambria" w:eastAsia="Cambria" w:hAnsi="Cambria" w:cs="Cambria"/>
          <w:noProof/>
        </w:rPr>
        <w:lastRenderedPageBreak/>
        <w:drawing>
          <wp:inline distT="114300" distB="114300" distL="114300" distR="114300">
            <wp:extent cx="5943600" cy="2209800"/>
            <wp:effectExtent l="0" t="0" r="0" b="0"/>
            <wp:docPr id="185748691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7"/>
                    <a:srcRect/>
                    <a:stretch>
                      <a:fillRect/>
                    </a:stretch>
                  </pic:blipFill>
                  <pic:spPr>
                    <a:xfrm>
                      <a:off x="0" y="0"/>
                      <a:ext cx="5943600" cy="2209800"/>
                    </a:xfrm>
                    <a:prstGeom prst="rect">
                      <a:avLst/>
                    </a:prstGeom>
                    <a:ln/>
                  </pic:spPr>
                </pic:pic>
              </a:graphicData>
            </a:graphic>
          </wp:inline>
        </w:drawing>
      </w:r>
    </w:p>
    <w:p w:rsidR="0005415C" w:rsidRDefault="0005415C" w:rsidP="00887A04">
      <w:pPr>
        <w:spacing w:after="240" w:line="360" w:lineRule="auto"/>
        <w:rPr>
          <w:rFonts w:ascii="Cambria" w:eastAsia="Cambria" w:hAnsi="Cambria" w:cs="Cambria"/>
        </w:rPr>
      </w:pPr>
    </w:p>
    <w:p w:rsidR="0005415C" w:rsidRDefault="0005415C" w:rsidP="00887A04">
      <w:pPr>
        <w:spacing w:after="240" w:line="360" w:lineRule="auto"/>
        <w:rPr>
          <w:rFonts w:ascii="Cambria" w:eastAsia="Cambria" w:hAnsi="Cambria" w:cs="Cambria"/>
        </w:rPr>
      </w:pPr>
    </w:p>
    <w:p w:rsidR="0005415C" w:rsidRDefault="009072D7" w:rsidP="00887A04">
      <w:pPr>
        <w:spacing w:after="240" w:line="360" w:lineRule="auto"/>
        <w:rPr>
          <w:rFonts w:ascii="Cambria" w:eastAsia="Cambria" w:hAnsi="Cambria" w:cs="Cambria"/>
        </w:rPr>
      </w:pPr>
      <w:r>
        <w:rPr>
          <w:rFonts w:ascii="Cambria" w:eastAsia="Cambria" w:hAnsi="Cambria" w:cs="Cambria"/>
        </w:rPr>
        <w:t xml:space="preserve"> </w:t>
      </w:r>
      <w:r>
        <w:rPr>
          <w:rFonts w:ascii="Cambria" w:eastAsia="Cambria" w:hAnsi="Cambria" w:cs="Cambria"/>
          <w:noProof/>
        </w:rPr>
        <w:drawing>
          <wp:inline distT="114300" distB="114300" distL="114300" distR="114300">
            <wp:extent cx="5943600" cy="1587500"/>
            <wp:effectExtent l="0" t="0" r="0" b="0"/>
            <wp:docPr id="18574869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8"/>
                    <a:srcRect/>
                    <a:stretch>
                      <a:fillRect/>
                    </a:stretch>
                  </pic:blipFill>
                  <pic:spPr>
                    <a:xfrm>
                      <a:off x="0" y="0"/>
                      <a:ext cx="5943600" cy="1587500"/>
                    </a:xfrm>
                    <a:prstGeom prst="rect">
                      <a:avLst/>
                    </a:prstGeom>
                    <a:ln/>
                  </pic:spPr>
                </pic:pic>
              </a:graphicData>
            </a:graphic>
          </wp:inline>
        </w:drawing>
      </w:r>
      <w:r>
        <w:rPr>
          <w:rFonts w:ascii="Cambria" w:eastAsia="Cambria" w:hAnsi="Cambria" w:cs="Cambria"/>
          <w:noProof/>
        </w:rPr>
        <w:drawing>
          <wp:inline distT="114300" distB="114300" distL="114300" distR="114300">
            <wp:extent cx="5943600" cy="1397000"/>
            <wp:effectExtent l="0" t="0" r="0" b="0"/>
            <wp:docPr id="185748689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9"/>
                    <a:srcRect/>
                    <a:stretch>
                      <a:fillRect/>
                    </a:stretch>
                  </pic:blipFill>
                  <pic:spPr>
                    <a:xfrm>
                      <a:off x="0" y="0"/>
                      <a:ext cx="5943600" cy="1397000"/>
                    </a:xfrm>
                    <a:prstGeom prst="rect">
                      <a:avLst/>
                    </a:prstGeom>
                    <a:ln/>
                  </pic:spPr>
                </pic:pic>
              </a:graphicData>
            </a:graphic>
          </wp:inline>
        </w:drawing>
      </w:r>
    </w:p>
    <w:p w:rsidR="0005415C" w:rsidRDefault="009072D7" w:rsidP="00887A04">
      <w:pPr>
        <w:spacing w:line="360" w:lineRule="auto"/>
        <w:rPr>
          <w:rFonts w:ascii="Cambria" w:eastAsia="Cambria" w:hAnsi="Cambria" w:cs="Cambria"/>
          <w:b/>
        </w:rPr>
      </w:pPr>
      <w:r>
        <w:rPr>
          <w:rFonts w:ascii="Cambria" w:eastAsia="Cambria" w:hAnsi="Cambria" w:cs="Cambria"/>
          <w:b/>
          <w:sz w:val="26"/>
          <w:szCs w:val="26"/>
        </w:rPr>
        <w:t>Milestone 5:Backend Development and Application Setup</w:t>
      </w:r>
    </w:p>
    <w:p w:rsidR="0005415C" w:rsidRDefault="009072D7" w:rsidP="00887A04">
      <w:pPr>
        <w:numPr>
          <w:ilvl w:val="0"/>
          <w:numId w:val="3"/>
        </w:numPr>
        <w:spacing w:line="360" w:lineRule="auto"/>
        <w:rPr>
          <w:rFonts w:ascii="Cambria" w:eastAsia="Cambria" w:hAnsi="Cambria" w:cs="Cambria"/>
          <w:sz w:val="24"/>
          <w:szCs w:val="24"/>
        </w:rPr>
      </w:pPr>
      <w:r>
        <w:rPr>
          <w:rFonts w:ascii="Cambria" w:eastAsia="Cambria" w:hAnsi="Cambria" w:cs="Cambria"/>
          <w:b/>
          <w:sz w:val="24"/>
          <w:szCs w:val="24"/>
        </w:rPr>
        <w:t>Activity 5.1: Develop the backend using Flask</w:t>
      </w:r>
    </w:p>
    <w:p w:rsidR="0005415C" w:rsidRDefault="009072D7" w:rsidP="00887A04">
      <w:pPr>
        <w:numPr>
          <w:ilvl w:val="1"/>
          <w:numId w:val="3"/>
        </w:numPr>
        <w:spacing w:line="360" w:lineRule="auto"/>
        <w:rPr>
          <w:rFonts w:ascii="Cambria" w:eastAsia="Cambria" w:hAnsi="Cambria" w:cs="Cambria"/>
        </w:rPr>
      </w:pPr>
      <w:r>
        <w:rPr>
          <w:rFonts w:ascii="Cambria" w:eastAsia="Cambria" w:hAnsi="Cambria" w:cs="Cambria"/>
        </w:rPr>
        <w:t xml:space="preserve"> File Explorer Structure</w:t>
      </w:r>
    </w:p>
    <w:p w:rsidR="0005415C" w:rsidRDefault="009072D7" w:rsidP="00887A04">
      <w:pPr>
        <w:spacing w:after="240" w:line="360" w:lineRule="auto"/>
        <w:ind w:left="1440"/>
        <w:rPr>
          <w:rFonts w:ascii="Cambria" w:eastAsia="Cambria" w:hAnsi="Cambria" w:cs="Cambria"/>
        </w:rPr>
      </w:pPr>
      <w:r>
        <w:rPr>
          <w:rFonts w:ascii="Cambria" w:eastAsia="Cambria" w:hAnsi="Cambria" w:cs="Cambria"/>
          <w:noProof/>
        </w:rPr>
        <w:lastRenderedPageBreak/>
        <w:drawing>
          <wp:inline distT="114300" distB="114300" distL="114300" distR="114300">
            <wp:extent cx="3810000" cy="3512820"/>
            <wp:effectExtent l="0" t="0" r="0" b="0"/>
            <wp:docPr id="185748689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0"/>
                    <a:srcRect/>
                    <a:stretch>
                      <a:fillRect/>
                    </a:stretch>
                  </pic:blipFill>
                  <pic:spPr>
                    <a:xfrm>
                      <a:off x="0" y="0"/>
                      <a:ext cx="3810000" cy="3512820"/>
                    </a:xfrm>
                    <a:prstGeom prst="rect">
                      <a:avLst/>
                    </a:prstGeom>
                    <a:ln/>
                  </pic:spPr>
                </pic:pic>
              </a:graphicData>
            </a:graphic>
          </wp:inline>
        </w:drawing>
      </w:r>
    </w:p>
    <w:p w:rsidR="0005415C" w:rsidRDefault="0005415C" w:rsidP="00887A04">
      <w:pPr>
        <w:spacing w:after="240" w:line="360" w:lineRule="auto"/>
        <w:rPr>
          <w:rFonts w:ascii="Cambria" w:eastAsia="Cambria" w:hAnsi="Cambria" w:cs="Cambria"/>
        </w:rPr>
      </w:pPr>
    </w:p>
    <w:p w:rsidR="0005415C" w:rsidRDefault="009072D7" w:rsidP="00887A04">
      <w:pPr>
        <w:spacing w:after="240" w:line="360" w:lineRule="auto"/>
        <w:rPr>
          <w:rFonts w:ascii="Cambria" w:eastAsia="Cambria" w:hAnsi="Cambria" w:cs="Cambria"/>
          <w:sz w:val="26"/>
          <w:szCs w:val="26"/>
        </w:rPr>
      </w:pPr>
      <w:r>
        <w:rPr>
          <w:rFonts w:ascii="Cambria" w:eastAsia="Cambria" w:hAnsi="Cambria" w:cs="Cambria"/>
          <w:b/>
          <w:sz w:val="26"/>
          <w:szCs w:val="26"/>
        </w:rPr>
        <w:t>Description of the code :</w:t>
      </w:r>
      <w:r>
        <w:rPr>
          <w:rFonts w:ascii="Cambria" w:eastAsia="Cambria" w:hAnsi="Cambria" w:cs="Cambria"/>
          <w:sz w:val="26"/>
          <w:szCs w:val="26"/>
        </w:rPr>
        <w:t xml:space="preserve"> </w:t>
      </w:r>
    </w:p>
    <w:p w:rsidR="0005415C" w:rsidRDefault="009072D7" w:rsidP="00887A04">
      <w:pPr>
        <w:numPr>
          <w:ilvl w:val="0"/>
          <w:numId w:val="3"/>
        </w:numPr>
        <w:spacing w:line="360" w:lineRule="auto"/>
        <w:rPr>
          <w:rFonts w:ascii="Cambria" w:eastAsia="Cambria" w:hAnsi="Cambria" w:cs="Cambria"/>
          <w:b/>
          <w:sz w:val="24"/>
          <w:szCs w:val="24"/>
        </w:rPr>
      </w:pPr>
      <w:r>
        <w:rPr>
          <w:rFonts w:ascii="Cambria" w:eastAsia="Cambria" w:hAnsi="Cambria" w:cs="Cambria"/>
          <w:b/>
          <w:sz w:val="24"/>
          <w:szCs w:val="24"/>
        </w:rPr>
        <w:t>Flask App Initialization</w:t>
      </w:r>
    </w:p>
    <w:p w:rsidR="0005415C" w:rsidRDefault="009072D7" w:rsidP="00887A04">
      <w:pPr>
        <w:spacing w:after="240" w:line="360" w:lineRule="auto"/>
        <w:ind w:left="720"/>
        <w:rPr>
          <w:rFonts w:ascii="Cambria" w:eastAsia="Cambria" w:hAnsi="Cambria" w:cs="Cambria"/>
        </w:rPr>
      </w:pPr>
      <w:r>
        <w:rPr>
          <w:rFonts w:ascii="Cambria" w:eastAsia="Cambria" w:hAnsi="Cambria" w:cs="Cambria"/>
          <w:noProof/>
        </w:rPr>
        <w:drawing>
          <wp:inline distT="114300" distB="114300" distL="114300" distR="114300">
            <wp:extent cx="5943600" cy="774700"/>
            <wp:effectExtent l="0" t="0" r="0" b="0"/>
            <wp:docPr id="185748690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1"/>
                    <a:srcRect/>
                    <a:stretch>
                      <a:fillRect/>
                    </a:stretch>
                  </pic:blipFill>
                  <pic:spPr>
                    <a:xfrm>
                      <a:off x="0" y="0"/>
                      <a:ext cx="5943600" cy="774700"/>
                    </a:xfrm>
                    <a:prstGeom prst="rect">
                      <a:avLst/>
                    </a:prstGeom>
                    <a:ln/>
                  </pic:spPr>
                </pic:pic>
              </a:graphicData>
            </a:graphic>
          </wp:inline>
        </w:drawing>
      </w:r>
    </w:p>
    <w:p w:rsidR="0005415C" w:rsidRDefault="009072D7" w:rsidP="00887A04">
      <w:pPr>
        <w:spacing w:after="240" w:line="360" w:lineRule="auto"/>
        <w:ind w:left="720"/>
        <w:rPr>
          <w:rFonts w:ascii="Cambria" w:eastAsia="Cambria" w:hAnsi="Cambria" w:cs="Cambria"/>
        </w:rPr>
      </w:pPr>
      <w:r>
        <w:rPr>
          <w:rFonts w:ascii="Cambria" w:eastAsia="Cambria" w:hAnsi="Cambria" w:cs="Cambria"/>
          <w:noProof/>
        </w:rPr>
        <w:drawing>
          <wp:inline distT="114300" distB="114300" distL="114300" distR="114300">
            <wp:extent cx="5943600" cy="495300"/>
            <wp:effectExtent l="0" t="0" r="0" b="0"/>
            <wp:docPr id="185748690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2"/>
                    <a:srcRect/>
                    <a:stretch>
                      <a:fillRect/>
                    </a:stretch>
                  </pic:blipFill>
                  <pic:spPr>
                    <a:xfrm>
                      <a:off x="0" y="0"/>
                      <a:ext cx="5943600" cy="495300"/>
                    </a:xfrm>
                    <a:prstGeom prst="rect">
                      <a:avLst/>
                    </a:prstGeom>
                    <a:ln/>
                  </pic:spPr>
                </pic:pic>
              </a:graphicData>
            </a:graphic>
          </wp:inline>
        </w:drawing>
      </w:r>
    </w:p>
    <w:p w:rsidR="0005415C" w:rsidRDefault="009072D7" w:rsidP="00887A04">
      <w:pPr>
        <w:numPr>
          <w:ilvl w:val="0"/>
          <w:numId w:val="20"/>
        </w:numPr>
        <w:spacing w:line="360" w:lineRule="auto"/>
        <w:rPr>
          <w:rFonts w:ascii="Cambria" w:eastAsia="Cambria" w:hAnsi="Cambria" w:cs="Cambria"/>
        </w:rPr>
      </w:pPr>
      <w:r>
        <w:rPr>
          <w:rFonts w:ascii="Cambria" w:eastAsia="Cambria" w:hAnsi="Cambria" w:cs="Cambria"/>
        </w:rPr>
        <w:t xml:space="preserve">Use </w:t>
      </w:r>
      <w:r>
        <w:rPr>
          <w:rFonts w:ascii="Cambria" w:eastAsia="Cambria" w:hAnsi="Cambria" w:cs="Cambria"/>
          <w:b/>
        </w:rPr>
        <w:t>boto3</w:t>
      </w:r>
      <w:r>
        <w:rPr>
          <w:rFonts w:ascii="Cambria" w:eastAsia="Cambria" w:hAnsi="Cambria" w:cs="Cambria"/>
        </w:rPr>
        <w:t xml:space="preserve"> to connect to </w:t>
      </w:r>
      <w:r>
        <w:rPr>
          <w:rFonts w:ascii="Cambria" w:eastAsia="Cambria" w:hAnsi="Cambria" w:cs="Cambria"/>
          <w:b/>
        </w:rPr>
        <w:t>DynamoDB and s3</w:t>
      </w:r>
      <w:r>
        <w:rPr>
          <w:rFonts w:ascii="Cambria" w:eastAsia="Cambria" w:hAnsi="Cambria" w:cs="Cambria"/>
        </w:rPr>
        <w:t xml:space="preserve"> for handling user adding furniture, customer info database operations and also mention</w:t>
      </w:r>
    </w:p>
    <w:p w:rsidR="0005415C" w:rsidRDefault="009072D7" w:rsidP="00887A04">
      <w:pPr>
        <w:spacing w:after="240" w:line="360" w:lineRule="auto"/>
        <w:rPr>
          <w:rFonts w:ascii="Cambria" w:eastAsia="Cambria" w:hAnsi="Cambria" w:cs="Cambria"/>
        </w:rPr>
      </w:pPr>
      <w:r>
        <w:rPr>
          <w:rFonts w:ascii="Cambria" w:eastAsia="Cambria" w:hAnsi="Cambria" w:cs="Cambria"/>
        </w:rPr>
        <w:t xml:space="preserve">               </w:t>
      </w:r>
      <w:r>
        <w:rPr>
          <w:rFonts w:ascii="Cambria" w:eastAsia="Cambria" w:hAnsi="Cambria" w:cs="Cambria"/>
          <w:noProof/>
        </w:rPr>
        <w:lastRenderedPageBreak/>
        <w:drawing>
          <wp:inline distT="114300" distB="114300" distL="114300" distR="114300">
            <wp:extent cx="5943600" cy="1600200"/>
            <wp:effectExtent l="0" t="0" r="0" b="0"/>
            <wp:docPr id="185748690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3"/>
                    <a:srcRect/>
                    <a:stretch>
                      <a:fillRect/>
                    </a:stretch>
                  </pic:blipFill>
                  <pic:spPr>
                    <a:xfrm>
                      <a:off x="0" y="0"/>
                      <a:ext cx="5943600" cy="1600200"/>
                    </a:xfrm>
                    <a:prstGeom prst="rect">
                      <a:avLst/>
                    </a:prstGeom>
                    <a:ln/>
                  </pic:spPr>
                </pic:pic>
              </a:graphicData>
            </a:graphic>
          </wp:inline>
        </w:drawing>
      </w:r>
    </w:p>
    <w:p w:rsidR="0005415C" w:rsidRDefault="0005415C" w:rsidP="00887A04">
      <w:pPr>
        <w:spacing w:after="240" w:line="360" w:lineRule="auto"/>
        <w:rPr>
          <w:rFonts w:ascii="Cambria" w:eastAsia="Cambria" w:hAnsi="Cambria" w:cs="Cambria"/>
        </w:rPr>
      </w:pPr>
    </w:p>
    <w:p w:rsidR="0005415C" w:rsidRDefault="009072D7" w:rsidP="00887A04">
      <w:pPr>
        <w:spacing w:after="240" w:line="360" w:lineRule="auto"/>
        <w:rPr>
          <w:rFonts w:ascii="Cambria" w:eastAsia="Cambria" w:hAnsi="Cambria" w:cs="Cambria"/>
          <w:b/>
        </w:rPr>
      </w:pPr>
      <w:r>
        <w:rPr>
          <w:rFonts w:ascii="Cambria" w:eastAsia="Cambria" w:hAnsi="Cambria" w:cs="Cambria"/>
          <w:b/>
        </w:rPr>
        <w:t>Config.py:</w:t>
      </w:r>
    </w:p>
    <w:p w:rsidR="0005415C" w:rsidRDefault="009072D7" w:rsidP="00887A04">
      <w:pPr>
        <w:spacing w:after="240" w:line="360" w:lineRule="auto"/>
        <w:rPr>
          <w:rFonts w:ascii="Cambria" w:eastAsia="Cambria" w:hAnsi="Cambria" w:cs="Cambria"/>
        </w:rPr>
      </w:pPr>
      <w:r>
        <w:rPr>
          <w:rFonts w:ascii="Cambria" w:eastAsia="Cambria" w:hAnsi="Cambria" w:cs="Cambria"/>
          <w:noProof/>
        </w:rPr>
        <w:drawing>
          <wp:inline distT="114300" distB="114300" distL="114300" distR="114300">
            <wp:extent cx="5800725" cy="1323975"/>
            <wp:effectExtent l="0" t="0" r="0" b="0"/>
            <wp:docPr id="185748690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4"/>
                    <a:srcRect/>
                    <a:stretch>
                      <a:fillRect/>
                    </a:stretch>
                  </pic:blipFill>
                  <pic:spPr>
                    <a:xfrm>
                      <a:off x="0" y="0"/>
                      <a:ext cx="5800725" cy="1323975"/>
                    </a:xfrm>
                    <a:prstGeom prst="rect">
                      <a:avLst/>
                    </a:prstGeom>
                    <a:ln/>
                  </pic:spPr>
                </pic:pic>
              </a:graphicData>
            </a:graphic>
          </wp:inline>
        </w:drawing>
      </w:r>
      <w:r>
        <w:rPr>
          <w:rFonts w:ascii="Cambria" w:eastAsia="Cambria" w:hAnsi="Cambria" w:cs="Cambria"/>
        </w:rPr>
        <w:br/>
        <w:t xml:space="preserve">  </w:t>
      </w:r>
      <w:r>
        <w:rPr>
          <w:rFonts w:ascii="Cambria" w:eastAsia="Cambria" w:hAnsi="Cambria" w:cs="Cambria"/>
          <w:b/>
        </w:rPr>
        <w:t>Description:</w:t>
      </w:r>
      <w:r>
        <w:rPr>
          <w:rFonts w:ascii="Cambria" w:eastAsia="Cambria" w:hAnsi="Cambria" w:cs="Cambria"/>
        </w:rPr>
        <w:t xml:space="preserve"> The </w:t>
      </w:r>
      <w:r>
        <w:rPr>
          <w:rFonts w:ascii="Cambria" w:eastAsia="Cambria" w:hAnsi="Cambria" w:cs="Cambria"/>
          <w:color w:val="188038"/>
        </w:rPr>
        <w:t>Config</w:t>
      </w:r>
      <w:r>
        <w:rPr>
          <w:rFonts w:ascii="Cambria" w:eastAsia="Cambria" w:hAnsi="Cambria" w:cs="Cambria"/>
        </w:rPr>
        <w:t xml:space="preserve"> class contains configuration settings for the MedTrack application, including AWS access credentials and the secret key for session management. These settings enable secure access to AWS services like DynamoDB and EC2 while ensuring the application’s overall security.</w:t>
      </w:r>
    </w:p>
    <w:p w:rsidR="0005415C" w:rsidRDefault="0005415C" w:rsidP="00887A04">
      <w:pPr>
        <w:spacing w:after="240" w:line="360" w:lineRule="auto"/>
        <w:rPr>
          <w:rFonts w:ascii="Cambria" w:eastAsia="Cambria" w:hAnsi="Cambria" w:cs="Cambria"/>
        </w:rPr>
      </w:pPr>
    </w:p>
    <w:p w:rsidR="0005415C" w:rsidRDefault="0005415C" w:rsidP="00887A04">
      <w:pPr>
        <w:spacing w:after="240" w:line="360" w:lineRule="auto"/>
        <w:rPr>
          <w:rFonts w:ascii="Cambria" w:eastAsia="Cambria" w:hAnsi="Cambria" w:cs="Cambria"/>
        </w:rPr>
      </w:pPr>
    </w:p>
    <w:p w:rsidR="0005415C" w:rsidRDefault="0005415C" w:rsidP="00887A04">
      <w:pPr>
        <w:spacing w:after="240" w:line="360" w:lineRule="auto"/>
        <w:rPr>
          <w:rFonts w:ascii="Cambria" w:eastAsia="Cambria" w:hAnsi="Cambria" w:cs="Cambria"/>
        </w:rPr>
      </w:pPr>
    </w:p>
    <w:p w:rsidR="0005415C" w:rsidRDefault="009072D7" w:rsidP="00887A04">
      <w:pPr>
        <w:spacing w:after="240" w:line="360" w:lineRule="auto"/>
        <w:rPr>
          <w:rFonts w:ascii="Cambria" w:eastAsia="Cambria" w:hAnsi="Cambria" w:cs="Cambria"/>
          <w:b/>
        </w:rPr>
      </w:pPr>
      <w:r>
        <w:rPr>
          <w:rFonts w:ascii="Cambria" w:eastAsia="Cambria" w:hAnsi="Cambria" w:cs="Cambria"/>
          <w:b/>
        </w:rPr>
        <w:t>Secret.py:</w:t>
      </w:r>
    </w:p>
    <w:p w:rsidR="0005415C" w:rsidRDefault="009072D7" w:rsidP="00887A04">
      <w:pPr>
        <w:spacing w:after="240" w:line="360" w:lineRule="auto"/>
        <w:rPr>
          <w:rFonts w:ascii="Cambria" w:eastAsia="Cambria" w:hAnsi="Cambria" w:cs="Cambria"/>
        </w:rPr>
      </w:pPr>
      <w:r>
        <w:rPr>
          <w:rFonts w:ascii="Cambria" w:eastAsia="Cambria" w:hAnsi="Cambria" w:cs="Cambria"/>
          <w:noProof/>
        </w:rPr>
        <w:lastRenderedPageBreak/>
        <w:drawing>
          <wp:inline distT="114300" distB="114300" distL="114300" distR="114300">
            <wp:extent cx="5229225" cy="1514475"/>
            <wp:effectExtent l="0" t="0" r="0" b="0"/>
            <wp:docPr id="185748690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5"/>
                    <a:srcRect/>
                    <a:stretch>
                      <a:fillRect/>
                    </a:stretch>
                  </pic:blipFill>
                  <pic:spPr>
                    <a:xfrm>
                      <a:off x="0" y="0"/>
                      <a:ext cx="5229225" cy="1514475"/>
                    </a:xfrm>
                    <a:prstGeom prst="rect">
                      <a:avLst/>
                    </a:prstGeom>
                    <a:ln/>
                  </pic:spPr>
                </pic:pic>
              </a:graphicData>
            </a:graphic>
          </wp:inline>
        </w:drawing>
      </w:r>
    </w:p>
    <w:p w:rsidR="0005415C" w:rsidRDefault="009072D7" w:rsidP="00887A04">
      <w:pPr>
        <w:spacing w:after="240" w:line="360" w:lineRule="auto"/>
        <w:rPr>
          <w:rFonts w:ascii="Cambria" w:eastAsia="Cambria" w:hAnsi="Cambria" w:cs="Cambria"/>
        </w:rPr>
      </w:pPr>
      <w:r>
        <w:rPr>
          <w:rFonts w:ascii="Cambria" w:eastAsia="Cambria" w:hAnsi="Cambria" w:cs="Cambria"/>
          <w:b/>
        </w:rPr>
        <w:t>Description:</w:t>
      </w:r>
      <w:r>
        <w:rPr>
          <w:rFonts w:ascii="Cambria" w:eastAsia="Cambria" w:hAnsi="Cambria" w:cs="Cambria"/>
        </w:rPr>
        <w:t xml:space="preserve"> This code generates a random secret key for use in applications by creating a random sequence of 24 bytes using </w:t>
      </w:r>
      <w:r>
        <w:rPr>
          <w:rFonts w:ascii="Cambria" w:eastAsia="Cambria" w:hAnsi="Cambria" w:cs="Cambria"/>
          <w:color w:val="188038"/>
        </w:rPr>
        <w:t>os.urandom(24)</w:t>
      </w:r>
      <w:r>
        <w:rPr>
          <w:rFonts w:ascii="Cambria" w:eastAsia="Cambria" w:hAnsi="Cambria" w:cs="Cambria"/>
        </w:rPr>
        <w:t>. The bytes are then converted to a hexadecimal string, ensuring a secure key suitable for cryptographic operations.</w:t>
      </w:r>
    </w:p>
    <w:p w:rsidR="0005415C" w:rsidRDefault="009072D7" w:rsidP="00887A04">
      <w:pPr>
        <w:numPr>
          <w:ilvl w:val="0"/>
          <w:numId w:val="14"/>
        </w:numPr>
        <w:spacing w:after="240" w:line="360" w:lineRule="auto"/>
        <w:rPr>
          <w:rFonts w:ascii="Cambria" w:eastAsia="Cambria" w:hAnsi="Cambria" w:cs="Cambria"/>
          <w:b/>
          <w:sz w:val="26"/>
          <w:szCs w:val="26"/>
        </w:rPr>
      </w:pPr>
      <w:r>
        <w:rPr>
          <w:rFonts w:ascii="Cambria" w:eastAsia="Cambria" w:hAnsi="Cambria" w:cs="Cambria"/>
          <w:b/>
          <w:sz w:val="26"/>
          <w:szCs w:val="26"/>
        </w:rPr>
        <w:t>Routes for Web Pages</w:t>
      </w:r>
    </w:p>
    <w:p w:rsidR="0005415C" w:rsidRDefault="009072D7" w:rsidP="00887A04">
      <w:pPr>
        <w:numPr>
          <w:ilvl w:val="0"/>
          <w:numId w:val="17"/>
        </w:numPr>
        <w:spacing w:after="240" w:line="360" w:lineRule="auto"/>
        <w:rPr>
          <w:rFonts w:ascii="Cambria" w:eastAsia="Cambria" w:hAnsi="Cambria" w:cs="Cambria"/>
        </w:rPr>
      </w:pPr>
      <w:r>
        <w:rPr>
          <w:rFonts w:ascii="Cambria" w:eastAsia="Cambria" w:hAnsi="Cambria" w:cs="Cambria"/>
          <w:b/>
          <w:sz w:val="24"/>
          <w:szCs w:val="24"/>
        </w:rPr>
        <w:t>Index Page Route:</w:t>
      </w:r>
      <w:r>
        <w:rPr>
          <w:rFonts w:ascii="Cambria" w:eastAsia="Cambria" w:hAnsi="Cambria" w:cs="Cambria"/>
        </w:rPr>
        <w:br/>
      </w:r>
      <w:r>
        <w:rPr>
          <w:rFonts w:ascii="Cambria" w:eastAsia="Cambria" w:hAnsi="Cambria" w:cs="Cambria"/>
        </w:rPr>
        <w:br/>
        <w:t xml:space="preserve">          </w:t>
      </w:r>
      <w:r>
        <w:rPr>
          <w:rFonts w:ascii="Cambria" w:eastAsia="Cambria" w:hAnsi="Cambria" w:cs="Cambria"/>
          <w:noProof/>
        </w:rPr>
        <w:drawing>
          <wp:inline distT="114300" distB="114300" distL="114300" distR="114300">
            <wp:extent cx="5943600" cy="1371600"/>
            <wp:effectExtent l="0" t="0" r="0" b="0"/>
            <wp:docPr id="185748690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6"/>
                    <a:srcRect/>
                    <a:stretch>
                      <a:fillRect/>
                    </a:stretch>
                  </pic:blipFill>
                  <pic:spPr>
                    <a:xfrm>
                      <a:off x="0" y="0"/>
                      <a:ext cx="5943600" cy="1371600"/>
                    </a:xfrm>
                    <a:prstGeom prst="rect">
                      <a:avLst/>
                    </a:prstGeom>
                    <a:ln/>
                  </pic:spPr>
                </pic:pic>
              </a:graphicData>
            </a:graphic>
          </wp:inline>
        </w:drawing>
      </w:r>
    </w:p>
    <w:p w:rsidR="0005415C" w:rsidRDefault="009072D7" w:rsidP="00887A04">
      <w:pPr>
        <w:spacing w:after="240" w:line="360" w:lineRule="auto"/>
        <w:ind w:left="720"/>
        <w:rPr>
          <w:rFonts w:ascii="Cambria" w:eastAsia="Cambria" w:hAnsi="Cambria" w:cs="Cambria"/>
        </w:rPr>
      </w:pPr>
      <w:r>
        <w:rPr>
          <w:rFonts w:ascii="Cambria" w:eastAsia="Cambria" w:hAnsi="Cambria" w:cs="Cambria"/>
        </w:rPr>
        <w:t>A route is defined for the home page (</w:t>
      </w:r>
      <w:r>
        <w:rPr>
          <w:rFonts w:ascii="Cambria" w:eastAsia="Cambria" w:hAnsi="Cambria" w:cs="Cambria"/>
          <w:color w:val="188038"/>
        </w:rPr>
        <w:t>'/'</w:t>
      </w:r>
      <w:r>
        <w:rPr>
          <w:rFonts w:ascii="Cambria" w:eastAsia="Cambria" w:hAnsi="Cambria" w:cs="Cambria"/>
        </w:rPr>
        <w:t xml:space="preserve">) that directly loads the main furniture catalog. When users visit the homepage, the </w:t>
      </w:r>
      <w:r>
        <w:rPr>
          <w:rFonts w:ascii="Cambria" w:eastAsia="Cambria" w:hAnsi="Cambria" w:cs="Cambria"/>
          <w:color w:val="188038"/>
        </w:rPr>
        <w:t>index.html</w:t>
      </w:r>
      <w:r>
        <w:rPr>
          <w:rFonts w:ascii="Cambria" w:eastAsia="Cambria" w:hAnsi="Cambria" w:cs="Cambria"/>
        </w:rPr>
        <w:t xml:space="preserve"> template is rendered, displaying featured furniture items, categories, and options to view detailed information about each item.</w:t>
      </w:r>
    </w:p>
    <w:p w:rsidR="0005415C" w:rsidRDefault="009072D7" w:rsidP="00887A04">
      <w:pPr>
        <w:numPr>
          <w:ilvl w:val="0"/>
          <w:numId w:val="17"/>
        </w:numPr>
        <w:spacing w:after="240" w:line="360" w:lineRule="auto"/>
        <w:rPr>
          <w:rFonts w:ascii="Cambria" w:eastAsia="Cambria" w:hAnsi="Cambria" w:cs="Cambria"/>
          <w:b/>
          <w:sz w:val="24"/>
          <w:szCs w:val="24"/>
        </w:rPr>
      </w:pPr>
      <w:r>
        <w:rPr>
          <w:rFonts w:ascii="Cambria" w:eastAsia="Cambria" w:hAnsi="Cambria" w:cs="Cambria"/>
          <w:b/>
          <w:sz w:val="24"/>
          <w:szCs w:val="24"/>
        </w:rPr>
        <w:t>Products Route:</w:t>
      </w:r>
    </w:p>
    <w:p w:rsidR="0005415C" w:rsidRDefault="009072D7" w:rsidP="00887A04">
      <w:pPr>
        <w:spacing w:after="240" w:line="360" w:lineRule="auto"/>
        <w:rPr>
          <w:rFonts w:ascii="Cambria" w:eastAsia="Cambria" w:hAnsi="Cambria" w:cs="Cambria"/>
        </w:rPr>
      </w:pPr>
      <w:r>
        <w:rPr>
          <w:rFonts w:ascii="Cambria" w:eastAsia="Cambria" w:hAnsi="Cambria" w:cs="Cambria"/>
        </w:rPr>
        <w:t xml:space="preserve">    </w:t>
      </w:r>
      <w:r>
        <w:rPr>
          <w:rFonts w:ascii="Cambria" w:eastAsia="Cambria" w:hAnsi="Cambria" w:cs="Cambria"/>
          <w:noProof/>
        </w:rPr>
        <w:drawing>
          <wp:inline distT="114300" distB="114300" distL="114300" distR="114300">
            <wp:extent cx="5943600" cy="812149"/>
            <wp:effectExtent l="0" t="0" r="0" b="0"/>
            <wp:docPr id="185748690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7"/>
                    <a:srcRect b="59780"/>
                    <a:stretch>
                      <a:fillRect/>
                    </a:stretch>
                  </pic:blipFill>
                  <pic:spPr>
                    <a:xfrm>
                      <a:off x="0" y="0"/>
                      <a:ext cx="5943600" cy="812149"/>
                    </a:xfrm>
                    <a:prstGeom prst="rect">
                      <a:avLst/>
                    </a:prstGeom>
                    <a:ln/>
                  </pic:spPr>
                </pic:pic>
              </a:graphicData>
            </a:graphic>
          </wp:inline>
        </w:drawing>
      </w:r>
    </w:p>
    <w:p w:rsidR="0005415C" w:rsidRDefault="009072D7" w:rsidP="00887A04">
      <w:pPr>
        <w:spacing w:after="240" w:line="360" w:lineRule="auto"/>
        <w:rPr>
          <w:rFonts w:ascii="Cambria" w:eastAsia="Cambria" w:hAnsi="Cambria" w:cs="Cambria"/>
        </w:rPr>
      </w:pPr>
      <w:r>
        <w:rPr>
          <w:rFonts w:ascii="Cambria" w:eastAsia="Cambria" w:hAnsi="Cambria" w:cs="Cambria"/>
          <w:b/>
        </w:rPr>
        <w:t>Description:</w:t>
      </w:r>
      <w:r>
        <w:rPr>
          <w:rFonts w:ascii="Cambria" w:eastAsia="Cambria" w:hAnsi="Cambria" w:cs="Cambria"/>
        </w:rPr>
        <w:t xml:space="preserve"> A route is defined for the </w:t>
      </w:r>
      <w:r>
        <w:rPr>
          <w:rFonts w:ascii="Cambria" w:eastAsia="Cambria" w:hAnsi="Cambria" w:cs="Cambria"/>
          <w:b/>
        </w:rPr>
        <w:t>products selection page</w:t>
      </w:r>
      <w:r>
        <w:rPr>
          <w:rFonts w:ascii="Cambria" w:eastAsia="Cambria" w:hAnsi="Cambria" w:cs="Cambria"/>
        </w:rPr>
        <w:t xml:space="preserve"> (</w:t>
      </w:r>
      <w:r>
        <w:rPr>
          <w:rFonts w:ascii="Cambria" w:eastAsia="Cambria" w:hAnsi="Cambria" w:cs="Cambria"/>
          <w:color w:val="188038"/>
        </w:rPr>
        <w:t>'/products'</w:t>
      </w:r>
      <w:r>
        <w:rPr>
          <w:rFonts w:ascii="Cambria" w:eastAsia="Cambria" w:hAnsi="Cambria" w:cs="Cambria"/>
        </w:rPr>
        <w:t xml:space="preserve">). When users </w:t>
      </w:r>
      <w:r>
        <w:rPr>
          <w:rFonts w:ascii="Cambria" w:eastAsia="Cambria" w:hAnsi="Cambria" w:cs="Cambria"/>
        </w:rPr>
        <w:lastRenderedPageBreak/>
        <w:t xml:space="preserve">navigate to this route, the </w:t>
      </w:r>
      <w:r>
        <w:rPr>
          <w:rFonts w:ascii="Cambria" w:eastAsia="Cambria" w:hAnsi="Cambria" w:cs="Cambria"/>
          <w:color w:val="188038"/>
        </w:rPr>
        <w:t>products.html</w:t>
      </w:r>
      <w:r>
        <w:rPr>
          <w:rFonts w:ascii="Cambria" w:eastAsia="Cambria" w:hAnsi="Cambria" w:cs="Cambria"/>
        </w:rPr>
        <w:t xml:space="preserve"> template is rendered, displaying the available furniture items. This page allows users to browse through different furniture products, view product details, and make selections based on their preferences.</w:t>
      </w:r>
    </w:p>
    <w:p w:rsidR="0005415C" w:rsidRDefault="0005415C" w:rsidP="00887A04">
      <w:pPr>
        <w:spacing w:after="240" w:line="360" w:lineRule="auto"/>
        <w:rPr>
          <w:rFonts w:ascii="Cambria" w:eastAsia="Cambria" w:hAnsi="Cambria" w:cs="Cambria"/>
        </w:rPr>
      </w:pPr>
    </w:p>
    <w:p w:rsidR="0005415C" w:rsidRDefault="009072D7" w:rsidP="00887A04">
      <w:pPr>
        <w:numPr>
          <w:ilvl w:val="0"/>
          <w:numId w:val="17"/>
        </w:numPr>
        <w:spacing w:after="240" w:line="360" w:lineRule="auto"/>
        <w:rPr>
          <w:rFonts w:ascii="Cambria" w:eastAsia="Cambria" w:hAnsi="Cambria" w:cs="Cambria"/>
          <w:sz w:val="24"/>
          <w:szCs w:val="24"/>
        </w:rPr>
      </w:pPr>
      <w:r>
        <w:rPr>
          <w:rFonts w:ascii="Cambria" w:eastAsia="Cambria" w:hAnsi="Cambria" w:cs="Cambria"/>
          <w:b/>
          <w:sz w:val="24"/>
          <w:szCs w:val="24"/>
        </w:rPr>
        <w:t>Category Route:</w:t>
      </w:r>
    </w:p>
    <w:p w:rsidR="0005415C" w:rsidRDefault="009072D7" w:rsidP="00887A04">
      <w:pPr>
        <w:spacing w:after="240" w:line="360" w:lineRule="auto"/>
        <w:ind w:left="720"/>
        <w:rPr>
          <w:rFonts w:ascii="Cambria" w:eastAsia="Cambria" w:hAnsi="Cambria" w:cs="Cambria"/>
        </w:rPr>
      </w:pPr>
      <w:r>
        <w:rPr>
          <w:rFonts w:ascii="Cambria" w:eastAsia="Cambria" w:hAnsi="Cambria" w:cs="Cambria"/>
          <w:noProof/>
        </w:rPr>
        <w:drawing>
          <wp:inline distT="114300" distB="114300" distL="114300" distR="114300">
            <wp:extent cx="5943600" cy="1320800"/>
            <wp:effectExtent l="0" t="0" r="0" b="0"/>
            <wp:docPr id="185748690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8"/>
                    <a:srcRect/>
                    <a:stretch>
                      <a:fillRect/>
                    </a:stretch>
                  </pic:blipFill>
                  <pic:spPr>
                    <a:xfrm>
                      <a:off x="0" y="0"/>
                      <a:ext cx="5943600" cy="1320800"/>
                    </a:xfrm>
                    <a:prstGeom prst="rect">
                      <a:avLst/>
                    </a:prstGeom>
                    <a:ln/>
                  </pic:spPr>
                </pic:pic>
              </a:graphicData>
            </a:graphic>
          </wp:inline>
        </w:drawing>
      </w:r>
    </w:p>
    <w:p w:rsidR="0005415C" w:rsidRDefault="009072D7" w:rsidP="00887A04">
      <w:pPr>
        <w:spacing w:after="240" w:line="360" w:lineRule="auto"/>
        <w:ind w:left="720"/>
        <w:rPr>
          <w:rFonts w:ascii="Cambria" w:eastAsia="Cambria" w:hAnsi="Cambria" w:cs="Cambria"/>
        </w:rPr>
      </w:pPr>
      <w:r>
        <w:rPr>
          <w:rFonts w:ascii="Cambria" w:eastAsia="Cambria" w:hAnsi="Cambria" w:cs="Cambria"/>
        </w:rPr>
        <w:t>A route is defined for displaying products by category (</w:t>
      </w:r>
      <w:r>
        <w:rPr>
          <w:rFonts w:ascii="Cambria" w:eastAsia="Cambria" w:hAnsi="Cambria" w:cs="Cambria"/>
          <w:color w:val="188038"/>
        </w:rPr>
        <w:t>'/products/&lt;category&gt;'</w:t>
      </w:r>
      <w:r>
        <w:rPr>
          <w:rFonts w:ascii="Cambria" w:eastAsia="Cambria" w:hAnsi="Cambria" w:cs="Cambria"/>
        </w:rPr>
        <w:t xml:space="preserve">). When users select a specific category of furniture, the route retrieves the relevant items from the database using the </w:t>
      </w:r>
      <w:r>
        <w:rPr>
          <w:rFonts w:ascii="Cambria" w:eastAsia="Cambria" w:hAnsi="Cambria" w:cs="Cambria"/>
          <w:color w:val="188038"/>
        </w:rPr>
        <w:t>get_furniture_by_category(category)</w:t>
      </w:r>
      <w:r>
        <w:rPr>
          <w:rFonts w:ascii="Cambria" w:eastAsia="Cambria" w:hAnsi="Cambria" w:cs="Cambria"/>
        </w:rPr>
        <w:t xml:space="preserve"> function. If no products are found for the given category, a message is displayed indicating no products are available, with an HTTP 404 error code. Otherwise, the </w:t>
      </w:r>
      <w:r>
        <w:rPr>
          <w:rFonts w:ascii="Cambria" w:eastAsia="Cambria" w:hAnsi="Cambria" w:cs="Cambria"/>
          <w:color w:val="188038"/>
        </w:rPr>
        <w:t>category_products.html</w:t>
      </w:r>
      <w:r>
        <w:rPr>
          <w:rFonts w:ascii="Cambria" w:eastAsia="Cambria" w:hAnsi="Cambria" w:cs="Cambria"/>
        </w:rPr>
        <w:t xml:space="preserve"> template is rendered, displaying the items in the selected category along with the category name.</w:t>
      </w:r>
    </w:p>
    <w:p w:rsidR="0005415C" w:rsidRDefault="009072D7" w:rsidP="00887A04">
      <w:pPr>
        <w:numPr>
          <w:ilvl w:val="0"/>
          <w:numId w:val="17"/>
        </w:numPr>
        <w:spacing w:after="240" w:line="360" w:lineRule="auto"/>
        <w:rPr>
          <w:rFonts w:ascii="Cambria" w:eastAsia="Cambria" w:hAnsi="Cambria" w:cs="Cambria"/>
        </w:rPr>
      </w:pPr>
      <w:r>
        <w:rPr>
          <w:rFonts w:ascii="Cambria" w:eastAsia="Cambria" w:hAnsi="Cambria" w:cs="Cambria"/>
          <w:b/>
        </w:rPr>
        <w:t>Furniture Detail route:</w:t>
      </w:r>
      <w:r>
        <w:rPr>
          <w:rFonts w:ascii="Cambria" w:eastAsia="Cambria" w:hAnsi="Cambria" w:cs="Cambria"/>
        </w:rPr>
        <w:br/>
      </w:r>
      <w:r>
        <w:rPr>
          <w:rFonts w:ascii="Cambria" w:eastAsia="Cambria" w:hAnsi="Cambria" w:cs="Cambria"/>
          <w:noProof/>
        </w:rPr>
        <w:drawing>
          <wp:inline distT="114300" distB="114300" distL="114300" distR="114300">
            <wp:extent cx="5391150" cy="1111250"/>
            <wp:effectExtent l="0" t="0" r="0" b="0"/>
            <wp:docPr id="185748693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9"/>
                    <a:srcRect/>
                    <a:stretch>
                      <a:fillRect/>
                    </a:stretch>
                  </pic:blipFill>
                  <pic:spPr>
                    <a:xfrm>
                      <a:off x="0" y="0"/>
                      <a:ext cx="5391150" cy="1111250"/>
                    </a:xfrm>
                    <a:prstGeom prst="rect">
                      <a:avLst/>
                    </a:prstGeom>
                    <a:ln/>
                  </pic:spPr>
                </pic:pic>
              </a:graphicData>
            </a:graphic>
          </wp:inline>
        </w:drawing>
      </w:r>
      <w:r>
        <w:rPr>
          <w:rFonts w:ascii="Cambria" w:eastAsia="Cambria" w:hAnsi="Cambria" w:cs="Cambria"/>
          <w:b/>
        </w:rPr>
        <w:t>Description:</w:t>
      </w:r>
      <w:r>
        <w:rPr>
          <w:rFonts w:ascii="Cambria" w:eastAsia="Cambria" w:hAnsi="Cambria" w:cs="Cambria"/>
        </w:rPr>
        <w:t xml:space="preserve"> A route is defined for viewing detailed information about a specific furniture item (</w:t>
      </w:r>
      <w:r>
        <w:rPr>
          <w:rFonts w:ascii="Cambria" w:eastAsia="Cambria" w:hAnsi="Cambria" w:cs="Cambria"/>
          <w:color w:val="188038"/>
        </w:rPr>
        <w:t>'/furniture/&lt;item_id&gt;'</w:t>
      </w:r>
      <w:r>
        <w:rPr>
          <w:rFonts w:ascii="Cambria" w:eastAsia="Cambria" w:hAnsi="Cambria" w:cs="Cambria"/>
        </w:rPr>
        <w:t xml:space="preserve">). When users select an item, the route retrieves the furniture details using the </w:t>
      </w:r>
      <w:r>
        <w:rPr>
          <w:rFonts w:ascii="Cambria" w:eastAsia="Cambria" w:hAnsi="Cambria" w:cs="Cambria"/>
          <w:color w:val="188038"/>
        </w:rPr>
        <w:t>get_furniture_by_id(item_id)</w:t>
      </w:r>
      <w:r>
        <w:rPr>
          <w:rFonts w:ascii="Cambria" w:eastAsia="Cambria" w:hAnsi="Cambria" w:cs="Cambria"/>
        </w:rPr>
        <w:t xml:space="preserve"> function. If the item does not exist, a message is displayed indicating that the furniture item is not found, with an HTTP 404 error code. Otherwise, the </w:t>
      </w:r>
      <w:r>
        <w:rPr>
          <w:rFonts w:ascii="Cambria" w:eastAsia="Cambria" w:hAnsi="Cambria" w:cs="Cambria"/>
          <w:color w:val="188038"/>
        </w:rPr>
        <w:t>furniture_detail.html</w:t>
      </w:r>
      <w:r>
        <w:rPr>
          <w:rFonts w:ascii="Cambria" w:eastAsia="Cambria" w:hAnsi="Cambria" w:cs="Cambria"/>
        </w:rPr>
        <w:t xml:space="preserve"> template is rendered, displaying the full details of the selected furniture item, such as its name, description, price, and images.</w:t>
      </w:r>
    </w:p>
    <w:p w:rsidR="0005415C" w:rsidRDefault="009072D7" w:rsidP="00887A04">
      <w:pPr>
        <w:numPr>
          <w:ilvl w:val="0"/>
          <w:numId w:val="17"/>
        </w:numPr>
        <w:spacing w:after="240" w:line="360" w:lineRule="auto"/>
        <w:rPr>
          <w:rFonts w:ascii="Cambria" w:eastAsia="Cambria" w:hAnsi="Cambria" w:cs="Cambria"/>
        </w:rPr>
      </w:pPr>
      <w:r>
        <w:rPr>
          <w:rFonts w:ascii="Cambria" w:eastAsia="Cambria" w:hAnsi="Cambria" w:cs="Cambria"/>
          <w:b/>
        </w:rPr>
        <w:t>Cart Route:</w:t>
      </w:r>
    </w:p>
    <w:p w:rsidR="0005415C" w:rsidRDefault="009072D7" w:rsidP="00887A04">
      <w:pPr>
        <w:spacing w:after="240" w:line="360" w:lineRule="auto"/>
        <w:ind w:left="720"/>
        <w:rPr>
          <w:rFonts w:ascii="Cambria" w:eastAsia="Cambria" w:hAnsi="Cambria" w:cs="Cambria"/>
        </w:rPr>
      </w:pPr>
      <w:r>
        <w:rPr>
          <w:rFonts w:ascii="Cambria" w:eastAsia="Cambria" w:hAnsi="Cambria" w:cs="Cambria"/>
          <w:noProof/>
        </w:rPr>
        <w:lastRenderedPageBreak/>
        <w:drawing>
          <wp:inline distT="114300" distB="114300" distL="114300" distR="114300">
            <wp:extent cx="5581650" cy="2057400"/>
            <wp:effectExtent l="0" t="0" r="0" b="0"/>
            <wp:docPr id="18574869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0"/>
                    <a:srcRect/>
                    <a:stretch>
                      <a:fillRect/>
                    </a:stretch>
                  </pic:blipFill>
                  <pic:spPr>
                    <a:xfrm>
                      <a:off x="0" y="0"/>
                      <a:ext cx="5581650" cy="2057400"/>
                    </a:xfrm>
                    <a:prstGeom prst="rect">
                      <a:avLst/>
                    </a:prstGeom>
                    <a:ln/>
                  </pic:spPr>
                </pic:pic>
              </a:graphicData>
            </a:graphic>
          </wp:inline>
        </w:drawing>
      </w:r>
    </w:p>
    <w:p w:rsidR="0005415C" w:rsidRDefault="0005415C" w:rsidP="00887A04">
      <w:pPr>
        <w:spacing w:after="240" w:line="360" w:lineRule="auto"/>
        <w:ind w:left="720"/>
        <w:rPr>
          <w:rFonts w:ascii="Cambria" w:eastAsia="Cambria" w:hAnsi="Cambria" w:cs="Cambria"/>
        </w:rPr>
      </w:pPr>
    </w:p>
    <w:p w:rsidR="0005415C" w:rsidRDefault="009072D7" w:rsidP="00887A04">
      <w:pPr>
        <w:spacing w:after="240" w:line="360" w:lineRule="auto"/>
        <w:ind w:left="720"/>
        <w:rPr>
          <w:rFonts w:ascii="Cambria" w:eastAsia="Cambria" w:hAnsi="Cambria" w:cs="Cambria"/>
        </w:rPr>
      </w:pPr>
      <w:r>
        <w:rPr>
          <w:rFonts w:ascii="Cambria" w:eastAsia="Cambria" w:hAnsi="Cambria" w:cs="Cambria"/>
          <w:noProof/>
        </w:rPr>
        <w:drawing>
          <wp:inline distT="114300" distB="114300" distL="114300" distR="114300">
            <wp:extent cx="5943600" cy="2565400"/>
            <wp:effectExtent l="0" t="0" r="0" b="0"/>
            <wp:docPr id="185748693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1"/>
                    <a:srcRect/>
                    <a:stretch>
                      <a:fillRect/>
                    </a:stretch>
                  </pic:blipFill>
                  <pic:spPr>
                    <a:xfrm>
                      <a:off x="0" y="0"/>
                      <a:ext cx="5943600" cy="2565400"/>
                    </a:xfrm>
                    <a:prstGeom prst="rect">
                      <a:avLst/>
                    </a:prstGeom>
                    <a:ln/>
                  </pic:spPr>
                </pic:pic>
              </a:graphicData>
            </a:graphic>
          </wp:inline>
        </w:drawing>
      </w:r>
    </w:p>
    <w:p w:rsidR="0005415C" w:rsidRDefault="009072D7" w:rsidP="00887A04">
      <w:pPr>
        <w:spacing w:after="240" w:line="360" w:lineRule="auto"/>
        <w:ind w:left="720"/>
        <w:rPr>
          <w:rFonts w:ascii="Cambria" w:eastAsia="Cambria" w:hAnsi="Cambria" w:cs="Cambria"/>
        </w:rPr>
      </w:pPr>
      <w:r>
        <w:rPr>
          <w:rFonts w:ascii="Cambria" w:eastAsia="Cambria" w:hAnsi="Cambria" w:cs="Cambria"/>
          <w:b/>
        </w:rPr>
        <w:t>Description:</w:t>
      </w:r>
      <w:r>
        <w:rPr>
          <w:rFonts w:ascii="Cambria" w:eastAsia="Cambria" w:hAnsi="Cambria" w:cs="Cambria"/>
        </w:rPr>
        <w:t xml:space="preserve"> A route is defined for adding a furniture item to the shopping cart (</w:t>
      </w:r>
      <w:r>
        <w:rPr>
          <w:rFonts w:ascii="Cambria" w:eastAsia="Cambria" w:hAnsi="Cambria" w:cs="Cambria"/>
          <w:color w:val="188038"/>
        </w:rPr>
        <w:t>'/add_to_cart/&lt;item_id&gt;'</w:t>
      </w:r>
      <w:r>
        <w:rPr>
          <w:rFonts w:ascii="Cambria" w:eastAsia="Cambria" w:hAnsi="Cambria" w:cs="Cambria"/>
        </w:rPr>
        <w:t>). When users choose to add a specific item to their cart, the route checks if the cart already exists in the session. If not, it initializes an empty cart. The route then verifies if the item is already in the cart: if it is, the item’s quantity is incremented; if not, the item is added to the cart with a quantity of one. After updating the cart, the session is marked as modified to ensure changes are saved. Finally, the user is redirected to the cart page to view their updated selections.</w:t>
      </w:r>
    </w:p>
    <w:p w:rsidR="0005415C" w:rsidRDefault="009072D7" w:rsidP="00887A04">
      <w:pPr>
        <w:numPr>
          <w:ilvl w:val="0"/>
          <w:numId w:val="17"/>
        </w:numPr>
        <w:spacing w:after="240" w:line="360" w:lineRule="auto"/>
        <w:rPr>
          <w:rFonts w:ascii="Cambria" w:eastAsia="Cambria" w:hAnsi="Cambria" w:cs="Cambria"/>
          <w:b/>
        </w:rPr>
      </w:pPr>
      <w:r>
        <w:rPr>
          <w:rFonts w:ascii="Cambria" w:eastAsia="Cambria" w:hAnsi="Cambria" w:cs="Cambria"/>
          <w:b/>
        </w:rPr>
        <w:t>Buy now Route:</w:t>
      </w:r>
    </w:p>
    <w:p w:rsidR="0005415C" w:rsidRDefault="009072D7" w:rsidP="00887A04">
      <w:pPr>
        <w:spacing w:after="240" w:line="360" w:lineRule="auto"/>
        <w:ind w:left="720"/>
        <w:rPr>
          <w:rFonts w:ascii="Cambria" w:eastAsia="Cambria" w:hAnsi="Cambria" w:cs="Cambria"/>
        </w:rPr>
      </w:pPr>
      <w:r>
        <w:rPr>
          <w:rFonts w:ascii="Cambria" w:eastAsia="Cambria" w:hAnsi="Cambria" w:cs="Cambria"/>
          <w:noProof/>
        </w:rPr>
        <w:lastRenderedPageBreak/>
        <w:drawing>
          <wp:inline distT="114300" distB="114300" distL="114300" distR="114300">
            <wp:extent cx="5689600" cy="3511550"/>
            <wp:effectExtent l="0" t="0" r="0" b="0"/>
            <wp:docPr id="18574869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2"/>
                    <a:srcRect/>
                    <a:stretch>
                      <a:fillRect/>
                    </a:stretch>
                  </pic:blipFill>
                  <pic:spPr>
                    <a:xfrm>
                      <a:off x="0" y="0"/>
                      <a:ext cx="5689600" cy="3511550"/>
                    </a:xfrm>
                    <a:prstGeom prst="rect">
                      <a:avLst/>
                    </a:prstGeom>
                    <a:ln/>
                  </pic:spPr>
                </pic:pic>
              </a:graphicData>
            </a:graphic>
          </wp:inline>
        </w:drawing>
      </w:r>
    </w:p>
    <w:p w:rsidR="0005415C" w:rsidRDefault="0005415C" w:rsidP="00887A04">
      <w:pPr>
        <w:spacing w:after="240" w:line="360" w:lineRule="auto"/>
        <w:ind w:left="720"/>
        <w:rPr>
          <w:rFonts w:ascii="Cambria" w:eastAsia="Cambria" w:hAnsi="Cambria" w:cs="Cambria"/>
        </w:rPr>
      </w:pPr>
    </w:p>
    <w:p w:rsidR="0005415C" w:rsidRDefault="009072D7" w:rsidP="00887A04">
      <w:pPr>
        <w:spacing w:after="240" w:line="360" w:lineRule="auto"/>
        <w:rPr>
          <w:rFonts w:ascii="Cambria" w:eastAsia="Cambria" w:hAnsi="Cambria" w:cs="Cambria"/>
        </w:rPr>
      </w:pPr>
      <w:r>
        <w:rPr>
          <w:rFonts w:ascii="Cambria" w:eastAsia="Cambria" w:hAnsi="Cambria" w:cs="Cambria"/>
          <w:b/>
        </w:rPr>
        <w:t>Description:</w:t>
      </w:r>
      <w:r>
        <w:rPr>
          <w:rFonts w:ascii="Cambria" w:eastAsia="Cambria" w:hAnsi="Cambria" w:cs="Cambria"/>
        </w:rPr>
        <w:t xml:space="preserve"> A route is defined for processing furniture purchases (</w:t>
      </w:r>
      <w:r>
        <w:rPr>
          <w:rFonts w:ascii="Cambria" w:eastAsia="Cambria" w:hAnsi="Cambria" w:cs="Cambria"/>
          <w:color w:val="188038"/>
        </w:rPr>
        <w:t>'/buy_now'</w:t>
      </w:r>
      <w:r>
        <w:rPr>
          <w:rFonts w:ascii="Cambria" w:eastAsia="Cambria" w:hAnsi="Cambria" w:cs="Cambria"/>
        </w:rPr>
        <w:t xml:space="preserve">) that accepts both GET and POST requests. When users submit their purchase information via a POST request, the application stores the customer’s details—such as name, email, phone number, address, and payment method—into a DynamoDB table using the </w:t>
      </w:r>
      <w:r>
        <w:rPr>
          <w:rFonts w:ascii="Cambria" w:eastAsia="Cambria" w:hAnsi="Cambria" w:cs="Cambria"/>
          <w:color w:val="188038"/>
        </w:rPr>
        <w:t>put_item</w:t>
      </w:r>
      <w:r>
        <w:rPr>
          <w:rFonts w:ascii="Cambria" w:eastAsia="Cambria" w:hAnsi="Cambria" w:cs="Cambria"/>
        </w:rPr>
        <w:t xml:space="preserve"> method. The current items in the cart are also included in this entry. After the purchase is processed, the cart is cleared from the session to reflect that the items have been purchased. Additionally, an AWS Lambda function is triggered to send a purchase confirmation email using Amazon SES to the customer. Upon successful processing, the user is redirected to a confirmation page rendered by the </w:t>
      </w:r>
      <w:r>
        <w:rPr>
          <w:rFonts w:ascii="Cambria" w:eastAsia="Cambria" w:hAnsi="Cambria" w:cs="Cambria"/>
          <w:color w:val="188038"/>
        </w:rPr>
        <w:t>purchase_success.html</w:t>
      </w:r>
      <w:r>
        <w:rPr>
          <w:rFonts w:ascii="Cambria" w:eastAsia="Cambria" w:hAnsi="Cambria" w:cs="Cambria"/>
        </w:rPr>
        <w:t xml:space="preserve"> template. If the request method is GET, the </w:t>
      </w:r>
      <w:r>
        <w:rPr>
          <w:rFonts w:ascii="Cambria" w:eastAsia="Cambria" w:hAnsi="Cambria" w:cs="Cambria"/>
          <w:color w:val="188038"/>
        </w:rPr>
        <w:t>buy_now.html</w:t>
      </w:r>
      <w:r>
        <w:rPr>
          <w:rFonts w:ascii="Cambria" w:eastAsia="Cambria" w:hAnsi="Cambria" w:cs="Cambria"/>
        </w:rPr>
        <w:t xml:space="preserve"> template is rendered to present the purchase form to the user.</w:t>
      </w:r>
    </w:p>
    <w:p w:rsidR="0005415C" w:rsidRDefault="009072D7" w:rsidP="00887A04">
      <w:pPr>
        <w:spacing w:after="240" w:line="360" w:lineRule="auto"/>
        <w:rPr>
          <w:rFonts w:ascii="Cambria" w:eastAsia="Cambria" w:hAnsi="Cambria" w:cs="Cambria"/>
        </w:rPr>
      </w:pPr>
      <w:r>
        <w:rPr>
          <w:rFonts w:ascii="Cambria" w:eastAsia="Cambria" w:hAnsi="Cambria" w:cs="Cambria"/>
          <w:noProof/>
        </w:rPr>
        <w:lastRenderedPageBreak/>
        <w:drawing>
          <wp:inline distT="114300" distB="114300" distL="114300" distR="114300">
            <wp:extent cx="5943600" cy="2578100"/>
            <wp:effectExtent l="0" t="0" r="0" b="0"/>
            <wp:docPr id="185748693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3"/>
                    <a:srcRect/>
                    <a:stretch>
                      <a:fillRect/>
                    </a:stretch>
                  </pic:blipFill>
                  <pic:spPr>
                    <a:xfrm>
                      <a:off x="0" y="0"/>
                      <a:ext cx="5943600" cy="2578100"/>
                    </a:xfrm>
                    <a:prstGeom prst="rect">
                      <a:avLst/>
                    </a:prstGeom>
                    <a:ln/>
                  </pic:spPr>
                </pic:pic>
              </a:graphicData>
            </a:graphic>
          </wp:inline>
        </w:drawing>
      </w:r>
    </w:p>
    <w:p w:rsidR="0005415C" w:rsidRDefault="009072D7" w:rsidP="00887A04">
      <w:pPr>
        <w:spacing w:after="240" w:line="360" w:lineRule="auto"/>
        <w:rPr>
          <w:rFonts w:ascii="Cambria" w:eastAsia="Cambria" w:hAnsi="Cambria" w:cs="Cambria"/>
        </w:rPr>
      </w:pPr>
      <w:r>
        <w:rPr>
          <w:rFonts w:ascii="Cambria" w:eastAsia="Cambria" w:hAnsi="Cambria" w:cs="Cambria"/>
        </w:rPr>
        <w:t>Lambda Function to trigger ses to generate thank you mail:</w:t>
      </w:r>
    </w:p>
    <w:p w:rsidR="0005415C" w:rsidRDefault="009072D7" w:rsidP="00887A04">
      <w:pPr>
        <w:spacing w:after="240" w:line="360" w:lineRule="auto"/>
        <w:ind w:left="360"/>
        <w:rPr>
          <w:rFonts w:ascii="Cambria" w:eastAsia="Cambria" w:hAnsi="Cambria" w:cs="Cambria"/>
          <w:b/>
          <w:sz w:val="24"/>
          <w:szCs w:val="24"/>
        </w:rPr>
      </w:pPr>
      <w:r>
        <w:rPr>
          <w:rFonts w:ascii="Cambria" w:eastAsia="Cambria" w:hAnsi="Cambria" w:cs="Cambria"/>
          <w:b/>
          <w:sz w:val="24"/>
          <w:szCs w:val="24"/>
        </w:rPr>
        <w:t>Deployment Code:</w:t>
      </w:r>
    </w:p>
    <w:p w:rsidR="0005415C" w:rsidRDefault="009072D7" w:rsidP="00887A04">
      <w:pPr>
        <w:spacing w:after="240" w:line="360" w:lineRule="auto"/>
        <w:rPr>
          <w:rFonts w:ascii="Cambria" w:eastAsia="Cambria" w:hAnsi="Cambria" w:cs="Cambria"/>
        </w:rPr>
      </w:pPr>
      <w:r>
        <w:rPr>
          <w:rFonts w:ascii="Cambria" w:eastAsia="Cambria" w:hAnsi="Cambria" w:cs="Cambria"/>
        </w:rPr>
        <w:t xml:space="preserve">        </w:t>
      </w:r>
      <w:r>
        <w:rPr>
          <w:rFonts w:ascii="Cambria" w:eastAsia="Cambria" w:hAnsi="Cambria" w:cs="Cambria"/>
          <w:noProof/>
        </w:rPr>
        <w:drawing>
          <wp:inline distT="114300" distB="114300" distL="114300" distR="114300">
            <wp:extent cx="3800475" cy="590550"/>
            <wp:effectExtent l="0" t="0" r="0" b="0"/>
            <wp:docPr id="18574869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4"/>
                    <a:srcRect/>
                    <a:stretch>
                      <a:fillRect/>
                    </a:stretch>
                  </pic:blipFill>
                  <pic:spPr>
                    <a:xfrm>
                      <a:off x="0" y="0"/>
                      <a:ext cx="3800475" cy="590550"/>
                    </a:xfrm>
                    <a:prstGeom prst="rect">
                      <a:avLst/>
                    </a:prstGeom>
                    <a:ln/>
                  </pic:spPr>
                </pic:pic>
              </a:graphicData>
            </a:graphic>
          </wp:inline>
        </w:drawing>
      </w:r>
    </w:p>
    <w:p w:rsidR="0005415C" w:rsidRDefault="009072D7" w:rsidP="00887A04">
      <w:pPr>
        <w:pStyle w:val="Heading3"/>
        <w:spacing w:before="280" w:after="80" w:line="360" w:lineRule="auto"/>
        <w:ind w:left="0"/>
        <w:rPr>
          <w:rFonts w:ascii="Cambria" w:eastAsia="Cambria" w:hAnsi="Cambria" w:cs="Cambria"/>
          <w:sz w:val="24"/>
          <w:szCs w:val="24"/>
        </w:rPr>
      </w:pPr>
      <w:bookmarkStart w:id="7" w:name="_heading=h.4481p48ihamd" w:colFirst="0" w:colLast="0"/>
      <w:bookmarkEnd w:id="7"/>
      <w:r>
        <w:rPr>
          <w:rFonts w:ascii="Cambria" w:eastAsia="Cambria" w:hAnsi="Cambria" w:cs="Cambria"/>
          <w:sz w:val="24"/>
          <w:szCs w:val="24"/>
        </w:rPr>
        <w:t>Description:</w:t>
      </w:r>
    </w:p>
    <w:p w:rsidR="0005415C" w:rsidRDefault="009072D7" w:rsidP="00887A04">
      <w:pPr>
        <w:pStyle w:val="Heading3"/>
        <w:spacing w:before="280" w:after="80" w:line="360" w:lineRule="auto"/>
        <w:ind w:left="0"/>
        <w:rPr>
          <w:rFonts w:ascii="Cambria" w:eastAsia="Cambria" w:hAnsi="Cambria" w:cs="Cambria"/>
          <w:b w:val="0"/>
        </w:rPr>
      </w:pPr>
      <w:bookmarkStart w:id="8" w:name="_heading=h.or8ybwq432s4" w:colFirst="0" w:colLast="0"/>
      <w:bookmarkEnd w:id="8"/>
      <w:r>
        <w:rPr>
          <w:rFonts w:ascii="Cambria" w:eastAsia="Cambria" w:hAnsi="Cambria" w:cs="Cambria"/>
          <w:b w:val="0"/>
        </w:rPr>
        <w:t>This code snippet serves as the main entry point for the Flask application. When the script is executed directly, it starts the Flask development server in debug mode, allowing for live reloading and detailed error messages, which is useful for development and testing.</w:t>
      </w:r>
    </w:p>
    <w:p w:rsidR="0005415C" w:rsidRDefault="0005415C" w:rsidP="00887A04">
      <w:pPr>
        <w:spacing w:after="240" w:line="360" w:lineRule="auto"/>
        <w:rPr>
          <w:rFonts w:ascii="Cambria" w:eastAsia="Cambria" w:hAnsi="Cambria" w:cs="Cambria"/>
        </w:rPr>
      </w:pPr>
    </w:p>
    <w:p w:rsidR="0005415C" w:rsidRDefault="009072D7" w:rsidP="00887A04">
      <w:pPr>
        <w:spacing w:after="240" w:line="360" w:lineRule="auto"/>
        <w:rPr>
          <w:rFonts w:ascii="Cambria" w:eastAsia="Cambria" w:hAnsi="Cambria" w:cs="Cambria"/>
          <w:b/>
        </w:rPr>
      </w:pPr>
      <w:r>
        <w:rPr>
          <w:rFonts w:ascii="Cambria" w:eastAsia="Cambria" w:hAnsi="Cambria" w:cs="Cambria"/>
          <w:b/>
        </w:rPr>
        <w:t xml:space="preserve">           </w:t>
      </w:r>
    </w:p>
    <w:p w:rsidR="0005415C" w:rsidRDefault="0005415C" w:rsidP="00887A04">
      <w:pPr>
        <w:spacing w:after="240" w:line="360" w:lineRule="auto"/>
        <w:rPr>
          <w:rFonts w:ascii="Cambria" w:eastAsia="Cambria" w:hAnsi="Cambria" w:cs="Cambria"/>
          <w:b/>
        </w:rPr>
      </w:pPr>
    </w:p>
    <w:p w:rsidR="0005415C" w:rsidRDefault="0005415C" w:rsidP="00887A04">
      <w:pPr>
        <w:spacing w:after="240" w:line="360" w:lineRule="auto"/>
        <w:rPr>
          <w:rFonts w:ascii="Cambria" w:eastAsia="Cambria" w:hAnsi="Cambria" w:cs="Cambria"/>
          <w:b/>
        </w:rPr>
      </w:pPr>
    </w:p>
    <w:p w:rsidR="0005415C" w:rsidRDefault="009072D7" w:rsidP="00887A04">
      <w:pPr>
        <w:spacing w:after="240" w:line="360" w:lineRule="auto"/>
        <w:rPr>
          <w:rFonts w:ascii="Cambria" w:eastAsia="Cambria" w:hAnsi="Cambria" w:cs="Cambria"/>
          <w:b/>
          <w:sz w:val="26"/>
          <w:szCs w:val="26"/>
        </w:rPr>
      </w:pPr>
      <w:r>
        <w:rPr>
          <w:rFonts w:ascii="Cambria" w:eastAsia="Cambria" w:hAnsi="Cambria" w:cs="Cambria"/>
          <w:b/>
          <w:sz w:val="26"/>
          <w:szCs w:val="26"/>
        </w:rPr>
        <w:t>Milestone 6: IAM Role Setup</w:t>
      </w:r>
    </w:p>
    <w:p w:rsidR="0005415C" w:rsidRDefault="009072D7" w:rsidP="00887A04">
      <w:pPr>
        <w:numPr>
          <w:ilvl w:val="0"/>
          <w:numId w:val="3"/>
        </w:numPr>
        <w:spacing w:line="360" w:lineRule="auto"/>
        <w:rPr>
          <w:rFonts w:ascii="Cambria" w:eastAsia="Cambria" w:hAnsi="Cambria" w:cs="Cambria"/>
          <w:sz w:val="24"/>
          <w:szCs w:val="24"/>
        </w:rPr>
      </w:pPr>
      <w:r>
        <w:rPr>
          <w:rFonts w:ascii="Cambria" w:eastAsia="Cambria" w:hAnsi="Cambria" w:cs="Cambria"/>
          <w:b/>
          <w:sz w:val="24"/>
          <w:szCs w:val="24"/>
        </w:rPr>
        <w:t>Activity 6.1:Create IAM Role.</w:t>
      </w:r>
    </w:p>
    <w:p w:rsidR="0005415C" w:rsidRDefault="009072D7" w:rsidP="00887A04">
      <w:pPr>
        <w:numPr>
          <w:ilvl w:val="1"/>
          <w:numId w:val="3"/>
        </w:numPr>
        <w:spacing w:line="360" w:lineRule="auto"/>
        <w:rPr>
          <w:rFonts w:ascii="Cambria" w:eastAsia="Cambria" w:hAnsi="Cambria" w:cs="Cambria"/>
        </w:rPr>
      </w:pPr>
      <w:r>
        <w:rPr>
          <w:rFonts w:ascii="Cambria" w:eastAsia="Cambria" w:hAnsi="Cambria" w:cs="Cambria"/>
        </w:rPr>
        <w:lastRenderedPageBreak/>
        <w:t>In the AWS Console, go to IAM and create a new IAM Role for EC2 to interact with DynamoDB and SNS.</w:t>
      </w:r>
    </w:p>
    <w:p w:rsidR="0005415C" w:rsidRDefault="009072D7" w:rsidP="00887A04">
      <w:pPr>
        <w:spacing w:line="360" w:lineRule="auto"/>
        <w:rPr>
          <w:rFonts w:ascii="Cambria" w:eastAsia="Cambria" w:hAnsi="Cambria" w:cs="Cambria"/>
          <w:b/>
        </w:rPr>
      </w:pPr>
      <w:r>
        <w:rPr>
          <w:rFonts w:ascii="Cambria" w:eastAsia="Cambria" w:hAnsi="Cambria" w:cs="Cambria"/>
          <w:b/>
          <w:noProof/>
        </w:rPr>
        <w:drawing>
          <wp:inline distT="114300" distB="114300" distL="114300" distR="114300">
            <wp:extent cx="6089650" cy="3257550"/>
            <wp:effectExtent l="0" t="0" r="0" b="0"/>
            <wp:docPr id="18574869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5"/>
                    <a:srcRect/>
                    <a:stretch>
                      <a:fillRect/>
                    </a:stretch>
                  </pic:blipFill>
                  <pic:spPr>
                    <a:xfrm>
                      <a:off x="0" y="0"/>
                      <a:ext cx="6089650" cy="3257550"/>
                    </a:xfrm>
                    <a:prstGeom prst="rect">
                      <a:avLst/>
                    </a:prstGeom>
                    <a:ln/>
                  </pic:spPr>
                </pic:pic>
              </a:graphicData>
            </a:graphic>
          </wp:inline>
        </w:drawing>
      </w:r>
    </w:p>
    <w:p w:rsidR="0005415C" w:rsidRDefault="009072D7" w:rsidP="00887A04">
      <w:pPr>
        <w:spacing w:line="360" w:lineRule="auto"/>
        <w:rPr>
          <w:rFonts w:ascii="Cambria" w:eastAsia="Cambria" w:hAnsi="Cambria" w:cs="Cambria"/>
          <w:b/>
        </w:rPr>
      </w:pPr>
      <w:r>
        <w:rPr>
          <w:rFonts w:ascii="Cambria" w:eastAsia="Cambria" w:hAnsi="Cambria" w:cs="Cambria"/>
          <w:b/>
          <w:noProof/>
        </w:rPr>
        <w:drawing>
          <wp:inline distT="114300" distB="114300" distL="114300" distR="114300">
            <wp:extent cx="5981700" cy="3060700"/>
            <wp:effectExtent l="0" t="0" r="0" b="0"/>
            <wp:docPr id="185748693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6"/>
                    <a:srcRect/>
                    <a:stretch>
                      <a:fillRect/>
                    </a:stretch>
                  </pic:blipFill>
                  <pic:spPr>
                    <a:xfrm>
                      <a:off x="0" y="0"/>
                      <a:ext cx="5981700" cy="3060700"/>
                    </a:xfrm>
                    <a:prstGeom prst="rect">
                      <a:avLst/>
                    </a:prstGeom>
                    <a:ln/>
                  </pic:spPr>
                </pic:pic>
              </a:graphicData>
            </a:graphic>
          </wp:inline>
        </w:drawing>
      </w:r>
    </w:p>
    <w:p w:rsidR="0005415C" w:rsidRDefault="0005415C" w:rsidP="00887A04">
      <w:pPr>
        <w:spacing w:line="360" w:lineRule="auto"/>
        <w:rPr>
          <w:rFonts w:ascii="Cambria" w:eastAsia="Cambria" w:hAnsi="Cambria" w:cs="Cambria"/>
          <w:b/>
        </w:rPr>
      </w:pPr>
    </w:p>
    <w:p w:rsidR="0005415C" w:rsidRDefault="0005415C" w:rsidP="00887A04">
      <w:pPr>
        <w:spacing w:line="360" w:lineRule="auto"/>
        <w:rPr>
          <w:rFonts w:ascii="Cambria" w:eastAsia="Cambria" w:hAnsi="Cambria" w:cs="Cambria"/>
          <w:b/>
        </w:rPr>
      </w:pPr>
    </w:p>
    <w:p w:rsidR="0005415C" w:rsidRDefault="0005415C" w:rsidP="00887A04">
      <w:pPr>
        <w:spacing w:line="360" w:lineRule="auto"/>
        <w:rPr>
          <w:rFonts w:ascii="Cambria" w:eastAsia="Cambria" w:hAnsi="Cambria" w:cs="Cambria"/>
          <w:b/>
        </w:rPr>
      </w:pPr>
    </w:p>
    <w:p w:rsidR="0005415C" w:rsidRDefault="0005415C" w:rsidP="00887A04">
      <w:pPr>
        <w:spacing w:line="360" w:lineRule="auto"/>
        <w:rPr>
          <w:rFonts w:ascii="Cambria" w:eastAsia="Cambria" w:hAnsi="Cambria" w:cs="Cambria"/>
          <w:b/>
        </w:rPr>
      </w:pPr>
    </w:p>
    <w:p w:rsidR="0005415C" w:rsidRDefault="009072D7" w:rsidP="00887A04">
      <w:pPr>
        <w:spacing w:line="360" w:lineRule="auto"/>
        <w:rPr>
          <w:rFonts w:ascii="Cambria" w:eastAsia="Cambria" w:hAnsi="Cambria" w:cs="Cambria"/>
          <w:b/>
        </w:rPr>
      </w:pPr>
      <w:r>
        <w:rPr>
          <w:rFonts w:ascii="Cambria" w:eastAsia="Cambria" w:hAnsi="Cambria" w:cs="Cambria"/>
          <w:b/>
          <w:noProof/>
        </w:rPr>
        <w:drawing>
          <wp:inline distT="114300" distB="114300" distL="114300" distR="114300">
            <wp:extent cx="5683250" cy="2914650"/>
            <wp:effectExtent l="0" t="0" r="0" b="0"/>
            <wp:docPr id="185748693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7"/>
                    <a:srcRect/>
                    <a:stretch>
                      <a:fillRect/>
                    </a:stretch>
                  </pic:blipFill>
                  <pic:spPr>
                    <a:xfrm>
                      <a:off x="0" y="0"/>
                      <a:ext cx="5683250" cy="2914650"/>
                    </a:xfrm>
                    <a:prstGeom prst="rect">
                      <a:avLst/>
                    </a:prstGeom>
                    <a:ln/>
                  </pic:spPr>
                </pic:pic>
              </a:graphicData>
            </a:graphic>
          </wp:inline>
        </w:drawing>
      </w:r>
    </w:p>
    <w:p w:rsidR="0005415C" w:rsidRDefault="009072D7" w:rsidP="00887A04">
      <w:pPr>
        <w:numPr>
          <w:ilvl w:val="0"/>
          <w:numId w:val="3"/>
        </w:numPr>
        <w:spacing w:line="360" w:lineRule="auto"/>
        <w:rPr>
          <w:rFonts w:ascii="Cambria" w:eastAsia="Cambria" w:hAnsi="Cambria" w:cs="Cambria"/>
          <w:sz w:val="24"/>
          <w:szCs w:val="24"/>
        </w:rPr>
      </w:pPr>
      <w:r>
        <w:rPr>
          <w:rFonts w:ascii="Cambria" w:eastAsia="Cambria" w:hAnsi="Cambria" w:cs="Cambria"/>
          <w:b/>
          <w:sz w:val="24"/>
          <w:szCs w:val="24"/>
        </w:rPr>
        <w:t>Activity 6.2:  Attach Policies.</w:t>
      </w:r>
    </w:p>
    <w:p w:rsidR="0005415C" w:rsidRDefault="009072D7" w:rsidP="00887A04">
      <w:pPr>
        <w:spacing w:line="360" w:lineRule="auto"/>
        <w:ind w:left="1440" w:hanging="360"/>
        <w:rPr>
          <w:rFonts w:ascii="Cambria" w:eastAsia="Cambria" w:hAnsi="Cambria" w:cs="Cambria"/>
        </w:rPr>
      </w:pPr>
      <w:r>
        <w:rPr>
          <w:rFonts w:ascii="Cambria" w:eastAsia="Cambria" w:hAnsi="Cambria" w:cs="Cambria"/>
        </w:rPr>
        <w:t>Attach the following policies to the role:</w:t>
      </w:r>
    </w:p>
    <w:p w:rsidR="0005415C" w:rsidRDefault="009072D7" w:rsidP="00887A04">
      <w:pPr>
        <w:numPr>
          <w:ilvl w:val="0"/>
          <w:numId w:val="5"/>
        </w:numPr>
        <w:spacing w:line="360" w:lineRule="auto"/>
        <w:rPr>
          <w:rFonts w:ascii="Cambria" w:eastAsia="Cambria" w:hAnsi="Cambria" w:cs="Cambria"/>
        </w:rPr>
      </w:pPr>
      <w:r>
        <w:rPr>
          <w:rFonts w:ascii="Cambria" w:eastAsia="Cambria" w:hAnsi="Cambria" w:cs="Cambria"/>
        </w:rPr>
        <w:t>AmazonDynamoDBFullAccess: Allows EC2 to perform read/write operations on DynamoDB.</w:t>
      </w:r>
    </w:p>
    <w:p w:rsidR="0005415C" w:rsidRDefault="009072D7" w:rsidP="00887A04">
      <w:pPr>
        <w:spacing w:line="360" w:lineRule="auto"/>
        <w:rPr>
          <w:rFonts w:ascii="Cambria" w:eastAsia="Cambria" w:hAnsi="Cambria" w:cs="Cambria"/>
          <w:b/>
        </w:rPr>
      </w:pPr>
      <w:r>
        <w:rPr>
          <w:rFonts w:ascii="Cambria" w:eastAsia="Cambria" w:hAnsi="Cambria" w:cs="Cambria"/>
          <w:b/>
          <w:noProof/>
        </w:rPr>
        <w:drawing>
          <wp:inline distT="114300" distB="114300" distL="114300" distR="114300">
            <wp:extent cx="6203950" cy="2717800"/>
            <wp:effectExtent l="0" t="0" r="0" b="0"/>
            <wp:docPr id="185748694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8"/>
                    <a:srcRect/>
                    <a:stretch>
                      <a:fillRect/>
                    </a:stretch>
                  </pic:blipFill>
                  <pic:spPr>
                    <a:xfrm>
                      <a:off x="0" y="0"/>
                      <a:ext cx="6203950" cy="2717800"/>
                    </a:xfrm>
                    <a:prstGeom prst="rect">
                      <a:avLst/>
                    </a:prstGeom>
                    <a:ln/>
                  </pic:spPr>
                </pic:pic>
              </a:graphicData>
            </a:graphic>
          </wp:inline>
        </w:drawing>
      </w:r>
    </w:p>
    <w:p w:rsidR="0005415C" w:rsidRDefault="0005415C" w:rsidP="00887A04">
      <w:pPr>
        <w:spacing w:line="360" w:lineRule="auto"/>
        <w:rPr>
          <w:rFonts w:ascii="Cambria" w:eastAsia="Cambria" w:hAnsi="Cambria" w:cs="Cambria"/>
          <w:b/>
        </w:rPr>
      </w:pPr>
    </w:p>
    <w:p w:rsidR="0005415C" w:rsidRDefault="009072D7" w:rsidP="00887A04">
      <w:pPr>
        <w:spacing w:line="360" w:lineRule="auto"/>
        <w:rPr>
          <w:rFonts w:ascii="Cambria" w:eastAsia="Cambria" w:hAnsi="Cambria" w:cs="Cambria"/>
          <w:b/>
        </w:rPr>
      </w:pPr>
      <w:r>
        <w:rPr>
          <w:rFonts w:ascii="Cambria" w:eastAsia="Cambria" w:hAnsi="Cambria" w:cs="Cambria"/>
          <w:b/>
          <w:noProof/>
        </w:rPr>
        <w:drawing>
          <wp:inline distT="114300" distB="114300" distL="114300" distR="114300">
            <wp:extent cx="5829300" cy="2362200"/>
            <wp:effectExtent l="0" t="0" r="0" b="0"/>
            <wp:docPr id="18574869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9"/>
                    <a:srcRect/>
                    <a:stretch>
                      <a:fillRect/>
                    </a:stretch>
                  </pic:blipFill>
                  <pic:spPr>
                    <a:xfrm>
                      <a:off x="0" y="0"/>
                      <a:ext cx="5829300" cy="2362200"/>
                    </a:xfrm>
                    <a:prstGeom prst="rect">
                      <a:avLst/>
                    </a:prstGeom>
                    <a:ln/>
                  </pic:spPr>
                </pic:pic>
              </a:graphicData>
            </a:graphic>
          </wp:inline>
        </w:drawing>
      </w:r>
    </w:p>
    <w:p w:rsidR="0005415C" w:rsidRDefault="009072D7" w:rsidP="00887A04">
      <w:pPr>
        <w:spacing w:line="360" w:lineRule="auto"/>
        <w:rPr>
          <w:rFonts w:ascii="Cambria" w:eastAsia="Cambria" w:hAnsi="Cambria" w:cs="Cambria"/>
          <w:b/>
        </w:rPr>
      </w:pPr>
      <w:r>
        <w:rPr>
          <w:rFonts w:ascii="Cambria" w:eastAsia="Cambria" w:hAnsi="Cambria" w:cs="Cambria"/>
          <w:b/>
          <w:noProof/>
        </w:rPr>
        <w:drawing>
          <wp:inline distT="114300" distB="114300" distL="114300" distR="114300">
            <wp:extent cx="5924550" cy="2019300"/>
            <wp:effectExtent l="0" t="0" r="0" b="0"/>
            <wp:docPr id="18574869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0"/>
                    <a:srcRect/>
                    <a:stretch>
                      <a:fillRect/>
                    </a:stretch>
                  </pic:blipFill>
                  <pic:spPr>
                    <a:xfrm>
                      <a:off x="0" y="0"/>
                      <a:ext cx="5924550" cy="2019300"/>
                    </a:xfrm>
                    <a:prstGeom prst="rect">
                      <a:avLst/>
                    </a:prstGeom>
                    <a:ln/>
                  </pic:spPr>
                </pic:pic>
              </a:graphicData>
            </a:graphic>
          </wp:inline>
        </w:drawing>
      </w:r>
    </w:p>
    <w:p w:rsidR="0005415C" w:rsidRDefault="009072D7" w:rsidP="00887A04">
      <w:pPr>
        <w:spacing w:after="240" w:line="360" w:lineRule="auto"/>
        <w:rPr>
          <w:rFonts w:ascii="Cambria" w:eastAsia="Cambria" w:hAnsi="Cambria" w:cs="Cambria"/>
          <w:sz w:val="26"/>
          <w:szCs w:val="26"/>
        </w:rPr>
      </w:pPr>
      <w:r>
        <w:rPr>
          <w:rFonts w:ascii="Cambria" w:eastAsia="Cambria" w:hAnsi="Cambria" w:cs="Cambria"/>
          <w:b/>
          <w:sz w:val="26"/>
          <w:szCs w:val="26"/>
        </w:rPr>
        <w:t>Milestone 7: EC2 Instance Setup</w:t>
      </w:r>
    </w:p>
    <w:p w:rsidR="0005415C" w:rsidRDefault="009072D7" w:rsidP="00887A04">
      <w:pPr>
        <w:numPr>
          <w:ilvl w:val="1"/>
          <w:numId w:val="7"/>
        </w:numPr>
        <w:spacing w:after="240" w:line="360" w:lineRule="auto"/>
        <w:rPr>
          <w:rFonts w:ascii="Cambria" w:eastAsia="Cambria" w:hAnsi="Cambria" w:cs="Cambria"/>
        </w:rPr>
      </w:pPr>
      <w:r>
        <w:rPr>
          <w:rFonts w:ascii="Cambria" w:eastAsia="Cambria" w:hAnsi="Cambria" w:cs="Cambria"/>
        </w:rPr>
        <w:t>Choose a Linux-based EC2 instance from the AWS Console to host the Medtrack application.</w:t>
      </w:r>
    </w:p>
    <w:p w:rsidR="0005415C" w:rsidRDefault="009072D7" w:rsidP="00887A04">
      <w:pPr>
        <w:numPr>
          <w:ilvl w:val="0"/>
          <w:numId w:val="18"/>
        </w:numPr>
        <w:spacing w:line="360" w:lineRule="auto"/>
        <w:rPr>
          <w:rFonts w:ascii="Cambria" w:eastAsia="Cambria" w:hAnsi="Cambria" w:cs="Cambria"/>
          <w:sz w:val="24"/>
          <w:szCs w:val="24"/>
        </w:rPr>
      </w:pPr>
      <w:r>
        <w:rPr>
          <w:rFonts w:ascii="Cambria" w:eastAsia="Cambria" w:hAnsi="Cambria" w:cs="Cambria"/>
          <w:b/>
          <w:sz w:val="24"/>
          <w:szCs w:val="24"/>
        </w:rPr>
        <w:t>Activity 7.1: Launch an EC2 instance to host the Flask application.</w:t>
      </w:r>
    </w:p>
    <w:p w:rsidR="0005415C" w:rsidRDefault="009072D7" w:rsidP="00887A04">
      <w:pPr>
        <w:numPr>
          <w:ilvl w:val="0"/>
          <w:numId w:val="16"/>
        </w:numPr>
        <w:spacing w:line="360" w:lineRule="auto"/>
        <w:rPr>
          <w:rFonts w:ascii="Cambria" w:eastAsia="Cambria" w:hAnsi="Cambria" w:cs="Cambria"/>
          <w:b/>
          <w:sz w:val="24"/>
          <w:szCs w:val="24"/>
        </w:rPr>
      </w:pPr>
      <w:r>
        <w:rPr>
          <w:rFonts w:ascii="Cambria" w:eastAsia="Cambria" w:hAnsi="Cambria" w:cs="Cambria"/>
          <w:b/>
          <w:sz w:val="24"/>
          <w:szCs w:val="24"/>
        </w:rPr>
        <w:t xml:space="preserve"> Launch EC2 Instance</w:t>
      </w:r>
    </w:p>
    <w:p w:rsidR="0005415C" w:rsidRDefault="009072D7" w:rsidP="00887A04">
      <w:pPr>
        <w:numPr>
          <w:ilvl w:val="1"/>
          <w:numId w:val="16"/>
        </w:numPr>
        <w:spacing w:after="240" w:line="360" w:lineRule="auto"/>
        <w:rPr>
          <w:rFonts w:ascii="Cambria" w:eastAsia="Cambria" w:hAnsi="Cambria" w:cs="Cambria"/>
        </w:rPr>
      </w:pPr>
      <w:r>
        <w:rPr>
          <w:rFonts w:ascii="Cambria" w:eastAsia="Cambria" w:hAnsi="Cambria" w:cs="Cambria"/>
        </w:rPr>
        <w:t>In the AWS Console, navigate to EC2 and launch a new instance.</w:t>
      </w:r>
    </w:p>
    <w:p w:rsidR="0005415C" w:rsidRDefault="009072D7" w:rsidP="00887A04">
      <w:pPr>
        <w:spacing w:after="240" w:line="360" w:lineRule="auto"/>
        <w:rPr>
          <w:rFonts w:ascii="Cambria" w:eastAsia="Cambria" w:hAnsi="Cambria" w:cs="Cambria"/>
        </w:rPr>
      </w:pPr>
      <w:r>
        <w:rPr>
          <w:rFonts w:ascii="Cambria" w:eastAsia="Cambria" w:hAnsi="Cambria" w:cs="Cambria"/>
          <w:noProof/>
        </w:rPr>
        <w:lastRenderedPageBreak/>
        <w:drawing>
          <wp:inline distT="114300" distB="114300" distL="114300" distR="114300">
            <wp:extent cx="6013450" cy="1555750"/>
            <wp:effectExtent l="0" t="0" r="0" b="0"/>
            <wp:docPr id="18574869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1"/>
                    <a:srcRect/>
                    <a:stretch>
                      <a:fillRect/>
                    </a:stretch>
                  </pic:blipFill>
                  <pic:spPr>
                    <a:xfrm>
                      <a:off x="0" y="0"/>
                      <a:ext cx="6013450" cy="1555750"/>
                    </a:xfrm>
                    <a:prstGeom prst="rect">
                      <a:avLst/>
                    </a:prstGeom>
                    <a:ln/>
                  </pic:spPr>
                </pic:pic>
              </a:graphicData>
            </a:graphic>
          </wp:inline>
        </w:drawing>
      </w:r>
    </w:p>
    <w:p w:rsidR="0005415C" w:rsidRDefault="0005415C" w:rsidP="00887A04">
      <w:pPr>
        <w:spacing w:after="240" w:line="360" w:lineRule="auto"/>
        <w:rPr>
          <w:rFonts w:ascii="Cambria" w:eastAsia="Cambria" w:hAnsi="Cambria" w:cs="Cambria"/>
        </w:rPr>
      </w:pPr>
    </w:p>
    <w:p w:rsidR="0005415C" w:rsidRDefault="009072D7" w:rsidP="00887A04">
      <w:pPr>
        <w:numPr>
          <w:ilvl w:val="0"/>
          <w:numId w:val="25"/>
        </w:numPr>
        <w:spacing w:after="240" w:line="360" w:lineRule="auto"/>
        <w:rPr>
          <w:rFonts w:ascii="Cambria" w:eastAsia="Cambria" w:hAnsi="Cambria" w:cs="Cambria"/>
        </w:rPr>
      </w:pPr>
      <w:r>
        <w:rPr>
          <w:rFonts w:ascii="Cambria" w:eastAsia="Cambria" w:hAnsi="Cambria" w:cs="Cambria"/>
        </w:rPr>
        <w:t>Click on Launch instance to launch EC2 instance</w:t>
      </w:r>
    </w:p>
    <w:p w:rsidR="0005415C" w:rsidRDefault="009072D7" w:rsidP="00887A04">
      <w:pPr>
        <w:spacing w:after="240" w:line="360" w:lineRule="auto"/>
        <w:rPr>
          <w:rFonts w:ascii="Cambria" w:eastAsia="Cambria" w:hAnsi="Cambria" w:cs="Cambria"/>
        </w:rPr>
      </w:pPr>
      <w:r>
        <w:rPr>
          <w:rFonts w:ascii="Cambria" w:eastAsia="Cambria" w:hAnsi="Cambria" w:cs="Cambria"/>
          <w:noProof/>
        </w:rPr>
        <w:drawing>
          <wp:inline distT="114300" distB="114300" distL="114300" distR="114300">
            <wp:extent cx="5943600" cy="4013200"/>
            <wp:effectExtent l="0" t="0" r="0" b="0"/>
            <wp:docPr id="185748692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2"/>
                    <a:srcRect/>
                    <a:stretch>
                      <a:fillRect/>
                    </a:stretch>
                  </pic:blipFill>
                  <pic:spPr>
                    <a:xfrm>
                      <a:off x="0" y="0"/>
                      <a:ext cx="5943600" cy="4013200"/>
                    </a:xfrm>
                    <a:prstGeom prst="rect">
                      <a:avLst/>
                    </a:prstGeom>
                    <a:ln/>
                  </pic:spPr>
                </pic:pic>
              </a:graphicData>
            </a:graphic>
          </wp:inline>
        </w:drawing>
      </w:r>
    </w:p>
    <w:p w:rsidR="0005415C" w:rsidRDefault="009072D7" w:rsidP="00887A04">
      <w:pPr>
        <w:numPr>
          <w:ilvl w:val="0"/>
          <w:numId w:val="1"/>
        </w:numPr>
        <w:spacing w:after="240" w:line="360" w:lineRule="auto"/>
        <w:rPr>
          <w:rFonts w:ascii="Cambria" w:eastAsia="Cambria" w:hAnsi="Cambria" w:cs="Cambria"/>
        </w:rPr>
      </w:pPr>
      <w:r>
        <w:rPr>
          <w:rFonts w:ascii="Cambria" w:eastAsia="Cambria" w:hAnsi="Cambria" w:cs="Cambria"/>
        </w:rPr>
        <w:t>Choose Amazon Linux 2 or Ubuntu as the AMI and t2.micro as the instance type (free-tier eligible).</w:t>
      </w:r>
    </w:p>
    <w:p w:rsidR="0005415C" w:rsidRDefault="009072D7" w:rsidP="00887A04">
      <w:pPr>
        <w:spacing w:after="240" w:line="360" w:lineRule="auto"/>
        <w:rPr>
          <w:rFonts w:ascii="Cambria" w:eastAsia="Cambria" w:hAnsi="Cambria" w:cs="Cambria"/>
        </w:rPr>
      </w:pPr>
      <w:r>
        <w:rPr>
          <w:rFonts w:ascii="Cambria" w:eastAsia="Cambria" w:hAnsi="Cambria" w:cs="Cambria"/>
          <w:noProof/>
        </w:rPr>
        <w:lastRenderedPageBreak/>
        <w:drawing>
          <wp:inline distT="114300" distB="114300" distL="114300" distR="114300">
            <wp:extent cx="6019800" cy="2876550"/>
            <wp:effectExtent l="0" t="0" r="0" b="0"/>
            <wp:docPr id="185748692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3"/>
                    <a:srcRect/>
                    <a:stretch>
                      <a:fillRect/>
                    </a:stretch>
                  </pic:blipFill>
                  <pic:spPr>
                    <a:xfrm>
                      <a:off x="0" y="0"/>
                      <a:ext cx="6019800" cy="2876550"/>
                    </a:xfrm>
                    <a:prstGeom prst="rect">
                      <a:avLst/>
                    </a:prstGeom>
                    <a:ln/>
                  </pic:spPr>
                </pic:pic>
              </a:graphicData>
            </a:graphic>
          </wp:inline>
        </w:drawing>
      </w:r>
    </w:p>
    <w:p w:rsidR="0005415C" w:rsidRDefault="0005415C" w:rsidP="00887A04">
      <w:pPr>
        <w:spacing w:after="240" w:line="360" w:lineRule="auto"/>
        <w:rPr>
          <w:rFonts w:ascii="Cambria" w:eastAsia="Cambria" w:hAnsi="Cambria" w:cs="Cambria"/>
        </w:rPr>
      </w:pPr>
    </w:p>
    <w:p w:rsidR="0005415C" w:rsidRDefault="009072D7" w:rsidP="00887A04">
      <w:pPr>
        <w:numPr>
          <w:ilvl w:val="0"/>
          <w:numId w:val="6"/>
        </w:numPr>
        <w:spacing w:after="240" w:line="360" w:lineRule="auto"/>
        <w:rPr>
          <w:rFonts w:ascii="Cambria" w:eastAsia="Cambria" w:hAnsi="Cambria" w:cs="Cambria"/>
        </w:rPr>
      </w:pPr>
      <w:r>
        <w:rPr>
          <w:rFonts w:ascii="Cambria" w:eastAsia="Cambria" w:hAnsi="Cambria" w:cs="Cambria"/>
        </w:rPr>
        <w:t>Create and download the key pair for Server access.</w:t>
      </w:r>
    </w:p>
    <w:p w:rsidR="0005415C" w:rsidRDefault="009072D7" w:rsidP="00887A04">
      <w:pPr>
        <w:spacing w:after="240" w:line="360" w:lineRule="auto"/>
        <w:rPr>
          <w:rFonts w:ascii="Cambria" w:eastAsia="Cambria" w:hAnsi="Cambria" w:cs="Cambria"/>
        </w:rPr>
      </w:pPr>
      <w:r>
        <w:rPr>
          <w:rFonts w:ascii="Cambria" w:eastAsia="Cambria" w:hAnsi="Cambria" w:cs="Cambria"/>
          <w:noProof/>
        </w:rPr>
        <w:drawing>
          <wp:inline distT="114300" distB="114300" distL="114300" distR="114300">
            <wp:extent cx="5943600" cy="2724001"/>
            <wp:effectExtent l="0" t="0" r="0" b="0"/>
            <wp:docPr id="18574869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4"/>
                    <a:srcRect/>
                    <a:stretch>
                      <a:fillRect/>
                    </a:stretch>
                  </pic:blipFill>
                  <pic:spPr>
                    <a:xfrm>
                      <a:off x="0" y="0"/>
                      <a:ext cx="5943600" cy="2724001"/>
                    </a:xfrm>
                    <a:prstGeom prst="rect">
                      <a:avLst/>
                    </a:prstGeom>
                    <a:ln/>
                  </pic:spPr>
                </pic:pic>
              </a:graphicData>
            </a:graphic>
          </wp:inline>
        </w:drawing>
      </w:r>
    </w:p>
    <w:p w:rsidR="0005415C" w:rsidRDefault="0005415C" w:rsidP="00887A04">
      <w:pPr>
        <w:spacing w:after="240" w:line="360" w:lineRule="auto"/>
        <w:rPr>
          <w:rFonts w:ascii="Cambria" w:eastAsia="Cambria" w:hAnsi="Cambria" w:cs="Cambria"/>
        </w:rPr>
      </w:pPr>
    </w:p>
    <w:p w:rsidR="0005415C" w:rsidRDefault="009072D7" w:rsidP="00887A04">
      <w:pPr>
        <w:spacing w:after="240" w:line="360" w:lineRule="auto"/>
        <w:rPr>
          <w:rFonts w:ascii="Cambria" w:eastAsia="Cambria" w:hAnsi="Cambria" w:cs="Cambria"/>
        </w:rPr>
      </w:pPr>
      <w:r>
        <w:rPr>
          <w:rFonts w:ascii="Cambria" w:eastAsia="Cambria" w:hAnsi="Cambria" w:cs="Cambria"/>
          <w:noProof/>
        </w:rPr>
        <w:lastRenderedPageBreak/>
        <w:drawing>
          <wp:inline distT="114300" distB="114300" distL="114300" distR="114300">
            <wp:extent cx="5632450" cy="4279900"/>
            <wp:effectExtent l="0" t="0" r="0" b="0"/>
            <wp:docPr id="18574869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5"/>
                    <a:srcRect/>
                    <a:stretch>
                      <a:fillRect/>
                    </a:stretch>
                  </pic:blipFill>
                  <pic:spPr>
                    <a:xfrm>
                      <a:off x="0" y="0"/>
                      <a:ext cx="5632450" cy="4279900"/>
                    </a:xfrm>
                    <a:prstGeom prst="rect">
                      <a:avLst/>
                    </a:prstGeom>
                    <a:ln/>
                  </pic:spPr>
                </pic:pic>
              </a:graphicData>
            </a:graphic>
          </wp:inline>
        </w:drawing>
      </w:r>
    </w:p>
    <w:p w:rsidR="0005415C" w:rsidRDefault="0005415C" w:rsidP="00887A04">
      <w:pPr>
        <w:spacing w:after="240" w:line="360" w:lineRule="auto"/>
        <w:rPr>
          <w:rFonts w:ascii="Cambria" w:eastAsia="Cambria" w:hAnsi="Cambria" w:cs="Cambria"/>
        </w:rPr>
      </w:pPr>
    </w:p>
    <w:p w:rsidR="0005415C" w:rsidRDefault="009072D7" w:rsidP="00887A04">
      <w:pPr>
        <w:numPr>
          <w:ilvl w:val="0"/>
          <w:numId w:val="18"/>
        </w:numPr>
        <w:spacing w:line="360" w:lineRule="auto"/>
        <w:rPr>
          <w:rFonts w:ascii="Cambria" w:eastAsia="Cambria" w:hAnsi="Cambria" w:cs="Cambria"/>
          <w:sz w:val="24"/>
          <w:szCs w:val="24"/>
        </w:rPr>
      </w:pPr>
      <w:r>
        <w:rPr>
          <w:rFonts w:ascii="Cambria" w:eastAsia="Cambria" w:hAnsi="Cambria" w:cs="Cambria"/>
          <w:b/>
          <w:sz w:val="24"/>
          <w:szCs w:val="24"/>
        </w:rPr>
        <w:t>Activity 6.2:Configure security groups for HTTP, and SSH access.</w:t>
      </w:r>
    </w:p>
    <w:p w:rsidR="0005415C" w:rsidRDefault="009072D7" w:rsidP="00887A04">
      <w:pPr>
        <w:spacing w:after="240" w:line="360" w:lineRule="auto"/>
        <w:rPr>
          <w:rFonts w:ascii="Cambria" w:eastAsia="Cambria" w:hAnsi="Cambria" w:cs="Cambria"/>
        </w:rPr>
      </w:pPr>
      <w:r>
        <w:rPr>
          <w:rFonts w:ascii="Cambria" w:eastAsia="Cambria" w:hAnsi="Cambria" w:cs="Cambria"/>
          <w:noProof/>
        </w:rPr>
        <w:lastRenderedPageBreak/>
        <w:drawing>
          <wp:inline distT="114300" distB="114300" distL="114300" distR="114300">
            <wp:extent cx="6064250" cy="4673600"/>
            <wp:effectExtent l="0" t="0" r="0" b="0"/>
            <wp:docPr id="18574869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6"/>
                    <a:srcRect/>
                    <a:stretch>
                      <a:fillRect/>
                    </a:stretch>
                  </pic:blipFill>
                  <pic:spPr>
                    <a:xfrm>
                      <a:off x="0" y="0"/>
                      <a:ext cx="6064250" cy="4673600"/>
                    </a:xfrm>
                    <a:prstGeom prst="rect">
                      <a:avLst/>
                    </a:prstGeom>
                    <a:ln/>
                  </pic:spPr>
                </pic:pic>
              </a:graphicData>
            </a:graphic>
          </wp:inline>
        </w:drawing>
      </w:r>
    </w:p>
    <w:p w:rsidR="0005415C" w:rsidRDefault="009072D7" w:rsidP="00887A04">
      <w:pPr>
        <w:spacing w:after="240" w:line="360" w:lineRule="auto"/>
        <w:rPr>
          <w:rFonts w:ascii="Cambria" w:eastAsia="Cambria" w:hAnsi="Cambria" w:cs="Cambria"/>
        </w:rPr>
      </w:pPr>
      <w:r>
        <w:rPr>
          <w:rFonts w:ascii="Cambria" w:eastAsia="Cambria" w:hAnsi="Cambria" w:cs="Cambria"/>
          <w:noProof/>
        </w:rPr>
        <w:drawing>
          <wp:inline distT="114300" distB="114300" distL="114300" distR="114300">
            <wp:extent cx="6038850" cy="1714500"/>
            <wp:effectExtent l="0" t="0" r="0" b="0"/>
            <wp:docPr id="18574869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7"/>
                    <a:srcRect/>
                    <a:stretch>
                      <a:fillRect/>
                    </a:stretch>
                  </pic:blipFill>
                  <pic:spPr>
                    <a:xfrm>
                      <a:off x="0" y="0"/>
                      <a:ext cx="6038850" cy="1714500"/>
                    </a:xfrm>
                    <a:prstGeom prst="rect">
                      <a:avLst/>
                    </a:prstGeom>
                    <a:ln/>
                  </pic:spPr>
                </pic:pic>
              </a:graphicData>
            </a:graphic>
          </wp:inline>
        </w:drawing>
      </w:r>
    </w:p>
    <w:p w:rsidR="0005415C" w:rsidRDefault="0005415C" w:rsidP="00887A04">
      <w:pPr>
        <w:spacing w:after="240" w:line="360" w:lineRule="auto"/>
        <w:rPr>
          <w:rFonts w:ascii="Cambria" w:eastAsia="Cambria" w:hAnsi="Cambria" w:cs="Cambria"/>
          <w:b/>
        </w:rPr>
      </w:pPr>
    </w:p>
    <w:p w:rsidR="0005415C" w:rsidRDefault="0005415C" w:rsidP="00887A04">
      <w:pPr>
        <w:spacing w:after="240" w:line="360" w:lineRule="auto"/>
        <w:rPr>
          <w:rFonts w:ascii="Cambria" w:eastAsia="Cambria" w:hAnsi="Cambria" w:cs="Cambria"/>
          <w:b/>
        </w:rPr>
      </w:pPr>
    </w:p>
    <w:p w:rsidR="0005415C" w:rsidRDefault="0005415C" w:rsidP="00887A04">
      <w:pPr>
        <w:spacing w:after="240" w:line="360" w:lineRule="auto"/>
        <w:rPr>
          <w:rFonts w:ascii="Cambria" w:eastAsia="Cambria" w:hAnsi="Cambria" w:cs="Cambria"/>
          <w:b/>
        </w:rPr>
      </w:pPr>
    </w:p>
    <w:p w:rsidR="0005415C" w:rsidRDefault="0005415C" w:rsidP="00887A04">
      <w:pPr>
        <w:spacing w:after="240" w:line="360" w:lineRule="auto"/>
        <w:rPr>
          <w:rFonts w:ascii="Cambria" w:eastAsia="Cambria" w:hAnsi="Cambria" w:cs="Cambria"/>
          <w:b/>
        </w:rPr>
      </w:pPr>
    </w:p>
    <w:p w:rsidR="0005415C" w:rsidRDefault="009072D7" w:rsidP="00887A04">
      <w:pPr>
        <w:spacing w:after="240" w:line="360" w:lineRule="auto"/>
        <w:rPr>
          <w:rFonts w:ascii="Cambria" w:eastAsia="Cambria" w:hAnsi="Cambria" w:cs="Cambria"/>
          <w:b/>
          <w:sz w:val="24"/>
          <w:szCs w:val="24"/>
        </w:rPr>
      </w:pPr>
      <w:r>
        <w:rPr>
          <w:rFonts w:ascii="Cambria" w:eastAsia="Cambria" w:hAnsi="Cambria" w:cs="Cambria"/>
          <w:b/>
          <w:sz w:val="24"/>
          <w:szCs w:val="24"/>
        </w:rPr>
        <w:lastRenderedPageBreak/>
        <w:t xml:space="preserve">Setting up Inbound and Outbound rules </w:t>
      </w:r>
    </w:p>
    <w:p w:rsidR="0005415C" w:rsidRDefault="009072D7" w:rsidP="00887A04">
      <w:pPr>
        <w:spacing w:after="240" w:line="360" w:lineRule="auto"/>
        <w:rPr>
          <w:rFonts w:ascii="Cambria" w:eastAsia="Cambria" w:hAnsi="Cambria" w:cs="Cambria"/>
        </w:rPr>
      </w:pPr>
      <w:r>
        <w:rPr>
          <w:rFonts w:ascii="Cambria" w:eastAsia="Cambria" w:hAnsi="Cambria" w:cs="Cambria"/>
          <w:noProof/>
        </w:rPr>
        <w:drawing>
          <wp:inline distT="114300" distB="114300" distL="114300" distR="114300">
            <wp:extent cx="5943600" cy="1600200"/>
            <wp:effectExtent l="0" t="0" r="0" b="0"/>
            <wp:docPr id="18574869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8"/>
                    <a:srcRect/>
                    <a:stretch>
                      <a:fillRect/>
                    </a:stretch>
                  </pic:blipFill>
                  <pic:spPr>
                    <a:xfrm>
                      <a:off x="0" y="0"/>
                      <a:ext cx="5943600" cy="1600200"/>
                    </a:xfrm>
                    <a:prstGeom prst="rect">
                      <a:avLst/>
                    </a:prstGeom>
                    <a:ln/>
                  </pic:spPr>
                </pic:pic>
              </a:graphicData>
            </a:graphic>
          </wp:inline>
        </w:drawing>
      </w:r>
      <w:r>
        <w:rPr>
          <w:rFonts w:ascii="Cambria" w:eastAsia="Cambria" w:hAnsi="Cambria" w:cs="Cambria"/>
          <w:noProof/>
        </w:rPr>
        <w:drawing>
          <wp:inline distT="114300" distB="114300" distL="114300" distR="114300">
            <wp:extent cx="5943600" cy="1448705"/>
            <wp:effectExtent l="0" t="0" r="0" b="0"/>
            <wp:docPr id="18574869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9"/>
                    <a:srcRect t="15502"/>
                    <a:stretch>
                      <a:fillRect/>
                    </a:stretch>
                  </pic:blipFill>
                  <pic:spPr>
                    <a:xfrm>
                      <a:off x="0" y="0"/>
                      <a:ext cx="5943600" cy="1448705"/>
                    </a:xfrm>
                    <a:prstGeom prst="rect">
                      <a:avLst/>
                    </a:prstGeom>
                    <a:ln/>
                  </pic:spPr>
                </pic:pic>
              </a:graphicData>
            </a:graphic>
          </wp:inline>
        </w:drawing>
      </w:r>
    </w:p>
    <w:p w:rsidR="0005415C" w:rsidRDefault="009072D7" w:rsidP="00887A04">
      <w:pPr>
        <w:numPr>
          <w:ilvl w:val="0"/>
          <w:numId w:val="21"/>
        </w:numPr>
        <w:spacing w:line="360" w:lineRule="auto"/>
        <w:rPr>
          <w:rFonts w:ascii="Cambria" w:eastAsia="Cambria" w:hAnsi="Cambria" w:cs="Cambria"/>
        </w:rPr>
      </w:pPr>
      <w:r>
        <w:rPr>
          <w:rFonts w:ascii="Cambria" w:eastAsia="Cambria" w:hAnsi="Cambria" w:cs="Cambria"/>
        </w:rPr>
        <w:t xml:space="preserve"> Add Type : HTTP &gt; Source : Anywhere </w:t>
      </w:r>
    </w:p>
    <w:p w:rsidR="0005415C" w:rsidRDefault="009072D7" w:rsidP="00887A04">
      <w:pPr>
        <w:numPr>
          <w:ilvl w:val="0"/>
          <w:numId w:val="21"/>
        </w:numPr>
        <w:spacing w:line="360" w:lineRule="auto"/>
        <w:rPr>
          <w:rFonts w:ascii="Cambria" w:eastAsia="Cambria" w:hAnsi="Cambria" w:cs="Cambria"/>
        </w:rPr>
      </w:pPr>
      <w:r>
        <w:rPr>
          <w:rFonts w:ascii="Cambria" w:eastAsia="Cambria" w:hAnsi="Cambria" w:cs="Cambria"/>
        </w:rPr>
        <w:t xml:space="preserve">Add Type : HTTPS &gt; Source : Anywhere </w:t>
      </w:r>
    </w:p>
    <w:p w:rsidR="0005415C" w:rsidRDefault="009072D7" w:rsidP="00887A04">
      <w:pPr>
        <w:spacing w:line="360" w:lineRule="auto"/>
        <w:rPr>
          <w:rFonts w:ascii="Cambria" w:eastAsia="Cambria" w:hAnsi="Cambria" w:cs="Cambria"/>
        </w:rPr>
      </w:pPr>
      <w:r>
        <w:rPr>
          <w:rFonts w:ascii="Cambria" w:eastAsia="Cambria" w:hAnsi="Cambria" w:cs="Cambria"/>
          <w:noProof/>
        </w:rPr>
        <w:drawing>
          <wp:inline distT="114300" distB="114300" distL="114300" distR="114300">
            <wp:extent cx="5943600" cy="1041400"/>
            <wp:effectExtent l="0" t="0" r="0" b="0"/>
            <wp:docPr id="18574869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0"/>
                    <a:srcRect/>
                    <a:stretch>
                      <a:fillRect/>
                    </a:stretch>
                  </pic:blipFill>
                  <pic:spPr>
                    <a:xfrm>
                      <a:off x="0" y="0"/>
                      <a:ext cx="5943600" cy="1041400"/>
                    </a:xfrm>
                    <a:prstGeom prst="rect">
                      <a:avLst/>
                    </a:prstGeom>
                    <a:ln/>
                  </pic:spPr>
                </pic:pic>
              </a:graphicData>
            </a:graphic>
          </wp:inline>
        </w:drawing>
      </w:r>
    </w:p>
    <w:p w:rsidR="0005415C" w:rsidRDefault="009072D7" w:rsidP="00887A04">
      <w:pPr>
        <w:spacing w:after="240" w:line="360" w:lineRule="auto"/>
        <w:rPr>
          <w:rFonts w:ascii="Cambria" w:eastAsia="Cambria" w:hAnsi="Cambria" w:cs="Cambria"/>
          <w:b/>
          <w:sz w:val="26"/>
          <w:szCs w:val="26"/>
        </w:rPr>
      </w:pPr>
      <w:r>
        <w:rPr>
          <w:rFonts w:ascii="Cambria" w:eastAsia="Cambria" w:hAnsi="Cambria" w:cs="Cambria"/>
          <w:b/>
          <w:sz w:val="26"/>
          <w:szCs w:val="26"/>
        </w:rPr>
        <w:t>Milestone 8: Testing and Deployment</w:t>
      </w:r>
    </w:p>
    <w:p w:rsidR="0005415C" w:rsidRDefault="009072D7" w:rsidP="00887A04">
      <w:pPr>
        <w:numPr>
          <w:ilvl w:val="0"/>
          <w:numId w:val="12"/>
        </w:numPr>
        <w:spacing w:line="360" w:lineRule="auto"/>
        <w:rPr>
          <w:rFonts w:ascii="Cambria" w:eastAsia="Cambria" w:hAnsi="Cambria" w:cs="Cambria"/>
          <w:sz w:val="24"/>
          <w:szCs w:val="24"/>
        </w:rPr>
      </w:pPr>
      <w:r>
        <w:rPr>
          <w:rFonts w:ascii="Cambria" w:eastAsia="Cambria" w:hAnsi="Cambria" w:cs="Cambria"/>
          <w:b/>
          <w:sz w:val="24"/>
          <w:szCs w:val="24"/>
        </w:rPr>
        <w:t>Activity 8.1:  Deploy to EC2</w:t>
      </w:r>
    </w:p>
    <w:p w:rsidR="0005415C" w:rsidRDefault="009072D7" w:rsidP="00887A04">
      <w:pPr>
        <w:widowControl/>
        <w:numPr>
          <w:ilvl w:val="0"/>
          <w:numId w:val="22"/>
        </w:numPr>
        <w:spacing w:before="280" w:line="360" w:lineRule="auto"/>
        <w:ind w:left="1440"/>
        <w:rPr>
          <w:rFonts w:ascii="Cambria" w:eastAsia="Cambria" w:hAnsi="Cambria" w:cs="Cambria"/>
        </w:rPr>
      </w:pPr>
      <w:r>
        <w:rPr>
          <w:rFonts w:ascii="Cambria" w:eastAsia="Cambria" w:hAnsi="Cambria" w:cs="Cambria"/>
        </w:rPr>
        <w:t>Connect EC2 terminal.</w:t>
      </w:r>
    </w:p>
    <w:p w:rsidR="0005415C" w:rsidRDefault="009072D7" w:rsidP="00887A04">
      <w:pPr>
        <w:widowControl/>
        <w:numPr>
          <w:ilvl w:val="0"/>
          <w:numId w:val="22"/>
        </w:numPr>
        <w:spacing w:line="360" w:lineRule="auto"/>
        <w:ind w:left="1440"/>
        <w:rPr>
          <w:rFonts w:ascii="Cambria" w:eastAsia="Cambria" w:hAnsi="Cambria" w:cs="Cambria"/>
        </w:rPr>
      </w:pPr>
      <w:r>
        <w:rPr>
          <w:rFonts w:ascii="Cambria" w:eastAsia="Cambria" w:hAnsi="Cambria" w:cs="Cambria"/>
        </w:rPr>
        <w:t>Set up any necessary environment variables, including database connection strings.</w:t>
      </w:r>
    </w:p>
    <w:p w:rsidR="0005415C" w:rsidRDefault="009072D7" w:rsidP="00887A04">
      <w:pPr>
        <w:widowControl/>
        <w:numPr>
          <w:ilvl w:val="0"/>
          <w:numId w:val="22"/>
        </w:numPr>
        <w:spacing w:line="360" w:lineRule="auto"/>
        <w:ind w:left="1440"/>
        <w:rPr>
          <w:rFonts w:ascii="Cambria" w:eastAsia="Cambria" w:hAnsi="Cambria" w:cs="Cambria"/>
        </w:rPr>
      </w:pPr>
      <w:r>
        <w:rPr>
          <w:rFonts w:ascii="Cambria" w:eastAsia="Cambria" w:hAnsi="Cambria" w:cs="Cambria"/>
        </w:rPr>
        <w:t>Configure the web server to serve your application.</w:t>
      </w:r>
    </w:p>
    <w:p w:rsidR="0005415C" w:rsidRDefault="009072D7" w:rsidP="00887A04">
      <w:pPr>
        <w:widowControl/>
        <w:numPr>
          <w:ilvl w:val="0"/>
          <w:numId w:val="22"/>
        </w:numPr>
        <w:spacing w:line="360" w:lineRule="auto"/>
        <w:ind w:left="1440"/>
        <w:rPr>
          <w:rFonts w:ascii="Cambria" w:eastAsia="Cambria" w:hAnsi="Cambria" w:cs="Cambria"/>
        </w:rPr>
      </w:pPr>
      <w:r>
        <w:rPr>
          <w:rFonts w:ascii="Cambria" w:eastAsia="Cambria" w:hAnsi="Cambria" w:cs="Cambria"/>
        </w:rPr>
        <w:lastRenderedPageBreak/>
        <w:t>Start your application and ensure it's accessible via the EC2 instance's public IP or domain.</w:t>
      </w:r>
    </w:p>
    <w:p w:rsidR="0005415C" w:rsidRDefault="0005415C" w:rsidP="00887A04">
      <w:pPr>
        <w:widowControl/>
        <w:spacing w:line="360" w:lineRule="auto"/>
        <w:rPr>
          <w:rFonts w:ascii="Cambria" w:eastAsia="Cambria" w:hAnsi="Cambria" w:cs="Cambria"/>
        </w:rPr>
      </w:pPr>
    </w:p>
    <w:p w:rsidR="0005415C" w:rsidRDefault="0005415C" w:rsidP="00887A04">
      <w:pPr>
        <w:widowControl/>
        <w:spacing w:line="360" w:lineRule="auto"/>
        <w:rPr>
          <w:rFonts w:ascii="Cambria" w:eastAsia="Cambria" w:hAnsi="Cambria" w:cs="Cambria"/>
        </w:rPr>
      </w:pPr>
    </w:p>
    <w:p w:rsidR="0005415C" w:rsidRDefault="0005415C" w:rsidP="00887A04">
      <w:pPr>
        <w:widowControl/>
        <w:numPr>
          <w:ilvl w:val="0"/>
          <w:numId w:val="22"/>
        </w:numPr>
        <w:spacing w:before="0" w:line="360" w:lineRule="auto"/>
        <w:rPr>
          <w:rFonts w:ascii="Cambria" w:eastAsia="Cambria" w:hAnsi="Cambria" w:cs="Cambria"/>
        </w:rPr>
      </w:pPr>
    </w:p>
    <w:p w:rsidR="0005415C" w:rsidRDefault="009072D7" w:rsidP="00887A04">
      <w:pPr>
        <w:widowControl/>
        <w:spacing w:before="0" w:line="360" w:lineRule="auto"/>
        <w:ind w:left="720"/>
        <w:rPr>
          <w:rFonts w:ascii="Cambria" w:eastAsia="Cambria" w:hAnsi="Cambria" w:cs="Cambria"/>
        </w:rPr>
      </w:pPr>
      <w:r>
        <w:rPr>
          <w:rFonts w:ascii="Cambria" w:eastAsia="Cambria" w:hAnsi="Cambria" w:cs="Cambria"/>
          <w:noProof/>
        </w:rPr>
        <w:drawing>
          <wp:inline distT="114300" distB="114300" distL="114300" distR="114300">
            <wp:extent cx="5943600" cy="3644900"/>
            <wp:effectExtent l="0" t="0" r="0" b="0"/>
            <wp:docPr id="185748695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1"/>
                    <a:srcRect/>
                    <a:stretch>
                      <a:fillRect/>
                    </a:stretch>
                  </pic:blipFill>
                  <pic:spPr>
                    <a:xfrm>
                      <a:off x="0" y="0"/>
                      <a:ext cx="5943600" cy="3644900"/>
                    </a:xfrm>
                    <a:prstGeom prst="rect">
                      <a:avLst/>
                    </a:prstGeom>
                    <a:ln/>
                  </pic:spPr>
                </pic:pic>
              </a:graphicData>
            </a:graphic>
          </wp:inline>
        </w:drawing>
      </w:r>
      <w:r>
        <w:rPr>
          <w:rFonts w:ascii="Cambria" w:eastAsia="Cambria" w:hAnsi="Cambria" w:cs="Cambria"/>
          <w:noProof/>
        </w:rPr>
        <w:drawing>
          <wp:inline distT="114300" distB="114300" distL="114300" distR="114300">
            <wp:extent cx="5943600" cy="2565400"/>
            <wp:effectExtent l="0" t="0" r="0" b="0"/>
            <wp:docPr id="18574869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2"/>
                    <a:srcRect/>
                    <a:stretch>
                      <a:fillRect/>
                    </a:stretch>
                  </pic:blipFill>
                  <pic:spPr>
                    <a:xfrm>
                      <a:off x="0" y="0"/>
                      <a:ext cx="5943600" cy="2565400"/>
                    </a:xfrm>
                    <a:prstGeom prst="rect">
                      <a:avLst/>
                    </a:prstGeom>
                    <a:ln/>
                  </pic:spPr>
                </pic:pic>
              </a:graphicData>
            </a:graphic>
          </wp:inline>
        </w:drawing>
      </w:r>
    </w:p>
    <w:p w:rsidR="0005415C" w:rsidRDefault="009072D7" w:rsidP="00887A04">
      <w:pPr>
        <w:widowControl/>
        <w:numPr>
          <w:ilvl w:val="0"/>
          <w:numId w:val="22"/>
        </w:numPr>
        <w:spacing w:line="360" w:lineRule="auto"/>
        <w:ind w:left="1440"/>
        <w:rPr>
          <w:rFonts w:ascii="Cambria" w:eastAsia="Cambria" w:hAnsi="Cambria" w:cs="Cambria"/>
        </w:rPr>
      </w:pPr>
      <w:r>
        <w:rPr>
          <w:rFonts w:ascii="Cambria" w:eastAsia="Cambria" w:hAnsi="Cambria" w:cs="Cambria"/>
        </w:rPr>
        <w:t>Run the below commands on ec2 terminal</w:t>
      </w:r>
    </w:p>
    <w:p w:rsidR="0005415C" w:rsidRDefault="009072D7" w:rsidP="00887A04">
      <w:pPr>
        <w:widowControl/>
        <w:numPr>
          <w:ilvl w:val="0"/>
          <w:numId w:val="22"/>
        </w:numPr>
        <w:spacing w:line="360" w:lineRule="auto"/>
        <w:ind w:left="1440"/>
        <w:rPr>
          <w:rFonts w:ascii="Cambria" w:eastAsia="Cambria" w:hAnsi="Cambria" w:cs="Cambria"/>
        </w:rPr>
      </w:pPr>
      <w:r>
        <w:rPr>
          <w:rFonts w:ascii="Cambria" w:eastAsia="Cambria" w:hAnsi="Cambria" w:cs="Cambria"/>
        </w:rPr>
        <w:lastRenderedPageBreak/>
        <w:t>sudo yum update -y</w:t>
      </w:r>
    </w:p>
    <w:p w:rsidR="0005415C" w:rsidRDefault="009072D7" w:rsidP="00887A04">
      <w:pPr>
        <w:widowControl/>
        <w:numPr>
          <w:ilvl w:val="0"/>
          <w:numId w:val="22"/>
        </w:numPr>
        <w:spacing w:line="360" w:lineRule="auto"/>
        <w:ind w:left="1440"/>
        <w:rPr>
          <w:rFonts w:ascii="Cambria" w:eastAsia="Cambria" w:hAnsi="Cambria" w:cs="Cambria"/>
        </w:rPr>
      </w:pPr>
      <w:r>
        <w:rPr>
          <w:rFonts w:ascii="Cambria" w:eastAsia="Cambria" w:hAnsi="Cambria" w:cs="Cambria"/>
        </w:rPr>
        <w:t>sudo yum install python3 -y</w:t>
      </w:r>
    </w:p>
    <w:p w:rsidR="0005415C" w:rsidRDefault="009072D7" w:rsidP="00887A04">
      <w:pPr>
        <w:widowControl/>
        <w:numPr>
          <w:ilvl w:val="0"/>
          <w:numId w:val="22"/>
        </w:numPr>
        <w:spacing w:line="360" w:lineRule="auto"/>
        <w:ind w:left="1440"/>
        <w:rPr>
          <w:rFonts w:ascii="Cambria" w:eastAsia="Cambria" w:hAnsi="Cambria" w:cs="Cambria"/>
        </w:rPr>
      </w:pPr>
      <w:r>
        <w:rPr>
          <w:rFonts w:ascii="Cambria" w:eastAsia="Cambria" w:hAnsi="Cambria" w:cs="Cambria"/>
        </w:rPr>
        <w:t>sudo pip3 install virtualenv</w:t>
      </w:r>
    </w:p>
    <w:p w:rsidR="0005415C" w:rsidRPr="003F7C14" w:rsidRDefault="009072D7" w:rsidP="003F7C14">
      <w:pPr>
        <w:widowControl/>
        <w:numPr>
          <w:ilvl w:val="0"/>
          <w:numId w:val="22"/>
        </w:numPr>
        <w:spacing w:line="360" w:lineRule="auto"/>
        <w:ind w:left="1440"/>
        <w:rPr>
          <w:rFonts w:ascii="Cambria" w:eastAsia="Cambria" w:hAnsi="Cambria" w:cs="Cambria"/>
        </w:rPr>
      </w:pPr>
      <w:r>
        <w:rPr>
          <w:rFonts w:ascii="Cambria" w:eastAsia="Cambria" w:hAnsi="Cambria" w:cs="Cambria"/>
        </w:rPr>
        <w:t>python3 -m venv venv.</w:t>
      </w:r>
    </w:p>
    <w:p w:rsidR="0005415C" w:rsidRDefault="009072D7" w:rsidP="00887A04">
      <w:pPr>
        <w:widowControl/>
        <w:numPr>
          <w:ilvl w:val="0"/>
          <w:numId w:val="22"/>
        </w:numPr>
        <w:spacing w:line="360" w:lineRule="auto"/>
        <w:ind w:left="1440"/>
        <w:rPr>
          <w:rFonts w:ascii="Cambria" w:eastAsia="Cambria" w:hAnsi="Cambria" w:cs="Cambria"/>
        </w:rPr>
      </w:pPr>
      <w:r>
        <w:rPr>
          <w:rFonts w:ascii="Cambria" w:eastAsia="Cambria" w:hAnsi="Cambria" w:cs="Cambria"/>
        </w:rPr>
        <w:t>source venv/bin/activate</w:t>
      </w:r>
    </w:p>
    <w:p w:rsidR="0005415C" w:rsidRDefault="009072D7" w:rsidP="00887A04">
      <w:pPr>
        <w:widowControl/>
        <w:numPr>
          <w:ilvl w:val="0"/>
          <w:numId w:val="22"/>
        </w:numPr>
        <w:spacing w:line="360" w:lineRule="auto"/>
        <w:ind w:left="1440"/>
        <w:rPr>
          <w:rFonts w:ascii="Cambria" w:eastAsia="Cambria" w:hAnsi="Cambria" w:cs="Cambria"/>
        </w:rPr>
      </w:pPr>
      <w:r>
        <w:rPr>
          <w:rFonts w:ascii="Cambria" w:eastAsia="Cambria" w:hAnsi="Cambria" w:cs="Cambria"/>
        </w:rPr>
        <w:t>pip install flask</w:t>
      </w:r>
    </w:p>
    <w:p w:rsidR="0005415C" w:rsidRDefault="009072D7" w:rsidP="00887A04">
      <w:pPr>
        <w:widowControl/>
        <w:numPr>
          <w:ilvl w:val="0"/>
          <w:numId w:val="22"/>
        </w:numPr>
        <w:spacing w:line="360" w:lineRule="auto"/>
        <w:ind w:left="1440"/>
        <w:rPr>
          <w:rFonts w:ascii="Cambria" w:eastAsia="Cambria" w:hAnsi="Cambria" w:cs="Cambria"/>
        </w:rPr>
      </w:pPr>
      <w:r>
        <w:rPr>
          <w:rFonts w:ascii="Cambria" w:eastAsia="Cambria" w:hAnsi="Cambria" w:cs="Cambria"/>
        </w:rPr>
        <w:t xml:space="preserve">git clone </w:t>
      </w:r>
      <w:hyperlink r:id="rId93">
        <w:r>
          <w:rPr>
            <w:rFonts w:ascii="Cambria" w:eastAsia="Cambria" w:hAnsi="Cambria" w:cs="Cambria"/>
            <w:color w:val="1155CC"/>
            <w:u w:val="single"/>
          </w:rPr>
          <w:t>https://github.com/Mary9140/Furnish-Fusion</w:t>
        </w:r>
      </w:hyperlink>
    </w:p>
    <w:p w:rsidR="0005415C" w:rsidRDefault="009072D7" w:rsidP="00887A04">
      <w:pPr>
        <w:widowControl/>
        <w:numPr>
          <w:ilvl w:val="0"/>
          <w:numId w:val="22"/>
        </w:numPr>
        <w:spacing w:line="360" w:lineRule="auto"/>
        <w:ind w:left="1440"/>
        <w:rPr>
          <w:rFonts w:ascii="Cambria" w:eastAsia="Cambria" w:hAnsi="Cambria" w:cs="Cambria"/>
        </w:rPr>
      </w:pPr>
      <w:r>
        <w:rPr>
          <w:rFonts w:ascii="Cambria" w:eastAsia="Cambria" w:hAnsi="Cambria" w:cs="Cambria"/>
        </w:rPr>
        <w:t>cd your-flask-app</w:t>
      </w:r>
    </w:p>
    <w:p w:rsidR="0005415C" w:rsidRDefault="009072D7" w:rsidP="00887A04">
      <w:pPr>
        <w:widowControl/>
        <w:numPr>
          <w:ilvl w:val="0"/>
          <w:numId w:val="22"/>
        </w:numPr>
        <w:spacing w:line="360" w:lineRule="auto"/>
        <w:ind w:left="1440"/>
        <w:rPr>
          <w:rFonts w:ascii="Cambria" w:eastAsia="Cambria" w:hAnsi="Cambria" w:cs="Cambria"/>
        </w:rPr>
      </w:pPr>
      <w:r>
        <w:rPr>
          <w:rFonts w:ascii="Cambria" w:eastAsia="Cambria" w:hAnsi="Cambria" w:cs="Cambria"/>
        </w:rPr>
        <w:t>Python3 app.py</w:t>
      </w:r>
    </w:p>
    <w:p w:rsidR="0005415C" w:rsidRDefault="009072D7" w:rsidP="00887A04">
      <w:pPr>
        <w:numPr>
          <w:ilvl w:val="0"/>
          <w:numId w:val="12"/>
        </w:numPr>
        <w:spacing w:line="360" w:lineRule="auto"/>
        <w:rPr>
          <w:rFonts w:ascii="Cambria" w:eastAsia="Cambria" w:hAnsi="Cambria" w:cs="Cambria"/>
          <w:sz w:val="24"/>
          <w:szCs w:val="24"/>
        </w:rPr>
      </w:pPr>
      <w:r>
        <w:rPr>
          <w:rFonts w:ascii="Cambria" w:eastAsia="Cambria" w:hAnsi="Cambria" w:cs="Cambria"/>
          <w:b/>
          <w:sz w:val="24"/>
          <w:szCs w:val="24"/>
        </w:rPr>
        <w:t>Functional Testing</w:t>
      </w:r>
    </w:p>
    <w:p w:rsidR="0005415C" w:rsidRDefault="009072D7" w:rsidP="00887A04">
      <w:pPr>
        <w:numPr>
          <w:ilvl w:val="1"/>
          <w:numId w:val="12"/>
        </w:numPr>
        <w:spacing w:line="360" w:lineRule="auto"/>
        <w:rPr>
          <w:rFonts w:ascii="Cambria" w:eastAsia="Cambria" w:hAnsi="Cambria" w:cs="Cambria"/>
        </w:rPr>
      </w:pPr>
      <w:r>
        <w:rPr>
          <w:rFonts w:ascii="Cambria" w:eastAsia="Cambria" w:hAnsi="Cambria" w:cs="Cambria"/>
        </w:rPr>
        <w:t>Test the app.py  application for functionality, including database interactions and frontend features.</w:t>
      </w:r>
    </w:p>
    <w:p w:rsidR="0005415C" w:rsidRDefault="009072D7" w:rsidP="00887A04">
      <w:pPr>
        <w:numPr>
          <w:ilvl w:val="1"/>
          <w:numId w:val="12"/>
        </w:numPr>
        <w:spacing w:line="360" w:lineRule="auto"/>
        <w:rPr>
          <w:rFonts w:ascii="Cambria" w:eastAsia="Cambria" w:hAnsi="Cambria" w:cs="Cambria"/>
        </w:rPr>
      </w:pPr>
      <w:r>
        <w:rPr>
          <w:rFonts w:ascii="Cambria" w:eastAsia="Cambria" w:hAnsi="Cambria" w:cs="Cambria"/>
        </w:rPr>
        <w:t xml:space="preserve">Run the Flask app </w:t>
      </w:r>
      <w:r>
        <w:rPr>
          <w:rFonts w:ascii="Cambria" w:eastAsia="Cambria" w:hAnsi="Cambria" w:cs="Cambria"/>
          <w:b/>
        </w:rPr>
        <w:t>python3 app.py</w:t>
      </w:r>
    </w:p>
    <w:p w:rsidR="0005415C" w:rsidRDefault="009072D7" w:rsidP="00887A04">
      <w:pPr>
        <w:numPr>
          <w:ilvl w:val="1"/>
          <w:numId w:val="12"/>
        </w:numPr>
        <w:spacing w:line="360" w:lineRule="auto"/>
        <w:rPr>
          <w:rFonts w:ascii="Cambria" w:eastAsia="Cambria" w:hAnsi="Cambria" w:cs="Cambria"/>
        </w:rPr>
      </w:pPr>
      <w:r>
        <w:rPr>
          <w:rFonts w:ascii="Cambria" w:eastAsia="Cambria" w:hAnsi="Cambria" w:cs="Cambria"/>
        </w:rPr>
        <w:t>It will give you the link</w:t>
      </w:r>
      <w:r>
        <w:rPr>
          <w:rFonts w:ascii="Cambria" w:eastAsia="Cambria" w:hAnsi="Cambria" w:cs="Cambria"/>
          <w:b/>
        </w:rPr>
        <w:t xml:space="preserve">                 </w:t>
      </w:r>
    </w:p>
    <w:p w:rsidR="0005415C" w:rsidRDefault="009072D7" w:rsidP="00887A04">
      <w:pPr>
        <w:spacing w:after="240" w:line="360" w:lineRule="auto"/>
        <w:rPr>
          <w:rFonts w:ascii="Cambria" w:eastAsia="Cambria" w:hAnsi="Cambria" w:cs="Cambria"/>
          <w:b/>
          <w:sz w:val="24"/>
          <w:szCs w:val="24"/>
        </w:rPr>
      </w:pPr>
      <w:r>
        <w:rPr>
          <w:rFonts w:ascii="Cambria" w:eastAsia="Cambria" w:hAnsi="Cambria" w:cs="Cambria"/>
          <w:b/>
          <w:sz w:val="24"/>
          <w:szCs w:val="24"/>
        </w:rPr>
        <w:t xml:space="preserve"> Access the website through:                      </w:t>
      </w:r>
    </w:p>
    <w:p w:rsidR="0005415C" w:rsidRDefault="009072D7" w:rsidP="00887A04">
      <w:pPr>
        <w:spacing w:after="240" w:line="360" w:lineRule="auto"/>
        <w:rPr>
          <w:rFonts w:ascii="Cambria" w:eastAsia="Cambria" w:hAnsi="Cambria" w:cs="Cambria"/>
        </w:rPr>
      </w:pPr>
      <w:r>
        <w:rPr>
          <w:rFonts w:ascii="Cambria" w:eastAsia="Cambria" w:hAnsi="Cambria" w:cs="Cambria"/>
          <w:b/>
        </w:rPr>
        <w:t xml:space="preserve">PublicIPs: </w:t>
      </w:r>
      <w:hyperlink r:id="rId94">
        <w:r>
          <w:rPr>
            <w:rFonts w:ascii="Cambria" w:eastAsia="Cambria" w:hAnsi="Cambria" w:cs="Cambria"/>
            <w:b/>
            <w:color w:val="1155CC"/>
            <w:u w:val="single"/>
          </w:rPr>
          <w:t>http:13.164.83.44:5000</w:t>
        </w:r>
      </w:hyperlink>
      <w:r>
        <w:rPr>
          <w:rFonts w:ascii="Cambria" w:eastAsia="Cambria" w:hAnsi="Cambria" w:cs="Cambria"/>
          <w:b/>
        </w:rPr>
        <w:t xml:space="preserve">                       </w:t>
      </w:r>
    </w:p>
    <w:p w:rsidR="0005415C" w:rsidRDefault="009072D7" w:rsidP="00887A04">
      <w:pPr>
        <w:numPr>
          <w:ilvl w:val="0"/>
          <w:numId w:val="12"/>
        </w:numPr>
        <w:spacing w:line="360" w:lineRule="auto"/>
        <w:rPr>
          <w:rFonts w:ascii="Cambria" w:eastAsia="Cambria" w:hAnsi="Cambria" w:cs="Cambria"/>
          <w:sz w:val="24"/>
          <w:szCs w:val="24"/>
        </w:rPr>
      </w:pPr>
      <w:r>
        <w:rPr>
          <w:rFonts w:ascii="Cambria" w:eastAsia="Cambria" w:hAnsi="Cambria" w:cs="Cambria"/>
          <w:b/>
          <w:sz w:val="24"/>
          <w:szCs w:val="24"/>
        </w:rPr>
        <w:t>Activity 8.2: Deployment</w:t>
      </w:r>
    </w:p>
    <w:p w:rsidR="0005415C" w:rsidRDefault="009072D7" w:rsidP="00887A04">
      <w:pPr>
        <w:numPr>
          <w:ilvl w:val="1"/>
          <w:numId w:val="12"/>
        </w:numPr>
        <w:spacing w:after="240" w:line="360" w:lineRule="auto"/>
        <w:rPr>
          <w:rFonts w:ascii="Cambria" w:eastAsia="Cambria" w:hAnsi="Cambria" w:cs="Cambria"/>
        </w:rPr>
      </w:pPr>
      <w:r>
        <w:rPr>
          <w:rFonts w:ascii="Cambria" w:eastAsia="Cambria" w:hAnsi="Cambria" w:cs="Cambria"/>
        </w:rPr>
        <w:t>Deploy the application in a production environment, ensuring high availability and performance.</w:t>
      </w:r>
    </w:p>
    <w:p w:rsidR="0005415C" w:rsidRDefault="009072D7" w:rsidP="00887A04">
      <w:pPr>
        <w:spacing w:after="240" w:line="360" w:lineRule="auto"/>
        <w:ind w:left="720"/>
        <w:rPr>
          <w:rFonts w:ascii="Cambria" w:eastAsia="Cambria" w:hAnsi="Cambria" w:cs="Cambria"/>
        </w:rPr>
      </w:pPr>
      <w:r>
        <w:rPr>
          <w:rFonts w:ascii="Cambria" w:eastAsia="Cambria" w:hAnsi="Cambria" w:cs="Cambria"/>
        </w:rPr>
        <w:t>Click on the link above and it will take you to the webpage:</w:t>
      </w:r>
    </w:p>
    <w:p w:rsidR="0005415C" w:rsidRDefault="009072D7" w:rsidP="00887A04">
      <w:pPr>
        <w:spacing w:after="240" w:line="360" w:lineRule="auto"/>
        <w:rPr>
          <w:rFonts w:ascii="Cambria" w:eastAsia="Cambria" w:hAnsi="Cambria" w:cs="Cambria"/>
          <w:b/>
          <w:sz w:val="26"/>
          <w:szCs w:val="26"/>
        </w:rPr>
      </w:pPr>
      <w:r>
        <w:rPr>
          <w:rFonts w:ascii="Cambria" w:eastAsia="Cambria" w:hAnsi="Cambria" w:cs="Cambria"/>
          <w:b/>
          <w:sz w:val="26"/>
          <w:szCs w:val="26"/>
        </w:rPr>
        <w:t>Milestone 9: Testing and Deployment</w:t>
      </w:r>
    </w:p>
    <w:p w:rsidR="0005415C" w:rsidRDefault="009072D7" w:rsidP="00887A04">
      <w:pPr>
        <w:numPr>
          <w:ilvl w:val="0"/>
          <w:numId w:val="23"/>
        </w:numPr>
        <w:spacing w:line="360" w:lineRule="auto"/>
        <w:rPr>
          <w:rFonts w:ascii="Cambria" w:eastAsia="Cambria" w:hAnsi="Cambria" w:cs="Cambria"/>
          <w:sz w:val="24"/>
          <w:szCs w:val="24"/>
        </w:rPr>
      </w:pPr>
      <w:r>
        <w:rPr>
          <w:rFonts w:ascii="Cambria" w:eastAsia="Cambria" w:hAnsi="Cambria" w:cs="Cambria"/>
          <w:b/>
          <w:sz w:val="24"/>
          <w:szCs w:val="24"/>
        </w:rPr>
        <w:lastRenderedPageBreak/>
        <w:t>Activity 9.1: Functional Testing</w:t>
      </w:r>
    </w:p>
    <w:p w:rsidR="0005415C" w:rsidRDefault="009072D7" w:rsidP="00887A04">
      <w:pPr>
        <w:numPr>
          <w:ilvl w:val="1"/>
          <w:numId w:val="23"/>
        </w:numPr>
        <w:spacing w:before="0" w:line="360" w:lineRule="auto"/>
        <w:rPr>
          <w:rFonts w:ascii="Cambria" w:eastAsia="Cambria" w:hAnsi="Cambria" w:cs="Cambria"/>
        </w:rPr>
      </w:pPr>
      <w:r>
        <w:rPr>
          <w:rFonts w:ascii="Cambria" w:eastAsia="Cambria" w:hAnsi="Cambria" w:cs="Cambria"/>
        </w:rPr>
        <w:t>Test the furniture fushion application for functionality, including database interactions and frontend features.</w:t>
      </w:r>
    </w:p>
    <w:p w:rsidR="0005415C" w:rsidRDefault="009072D7" w:rsidP="00887A04">
      <w:pPr>
        <w:spacing w:after="240" w:line="360" w:lineRule="auto"/>
        <w:rPr>
          <w:rFonts w:ascii="Cambria" w:eastAsia="Cambria" w:hAnsi="Cambria" w:cs="Cambria"/>
          <w:b/>
          <w:sz w:val="24"/>
          <w:szCs w:val="24"/>
        </w:rPr>
      </w:pPr>
      <w:r>
        <w:rPr>
          <w:rFonts w:ascii="Cambria" w:eastAsia="Cambria" w:hAnsi="Cambria" w:cs="Cambria"/>
          <w:b/>
          <w:sz w:val="24"/>
          <w:szCs w:val="24"/>
        </w:rPr>
        <w:t>Index Page:</w:t>
      </w:r>
    </w:p>
    <w:p w:rsidR="0005415C" w:rsidRDefault="009072D7" w:rsidP="00887A04">
      <w:pPr>
        <w:spacing w:after="240" w:line="360" w:lineRule="auto"/>
        <w:ind w:left="720"/>
        <w:rPr>
          <w:rFonts w:ascii="Cambria" w:eastAsia="Cambria" w:hAnsi="Cambria" w:cs="Cambria"/>
          <w:b/>
        </w:rPr>
      </w:pPr>
      <w:r>
        <w:rPr>
          <w:rFonts w:ascii="Cambria" w:eastAsia="Cambria" w:hAnsi="Cambria" w:cs="Cambria"/>
          <w:b/>
          <w:noProof/>
        </w:rPr>
        <w:drawing>
          <wp:inline distT="114300" distB="114300" distL="114300" distR="114300">
            <wp:extent cx="5029200" cy="1879600"/>
            <wp:effectExtent l="0" t="0" r="0" b="0"/>
            <wp:docPr id="185748695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5" cstate="print"/>
                    <a:srcRect/>
                    <a:stretch>
                      <a:fillRect/>
                    </a:stretch>
                  </pic:blipFill>
                  <pic:spPr>
                    <a:xfrm>
                      <a:off x="0" y="0"/>
                      <a:ext cx="5029200" cy="1879600"/>
                    </a:xfrm>
                    <a:prstGeom prst="rect">
                      <a:avLst/>
                    </a:prstGeom>
                    <a:ln/>
                  </pic:spPr>
                </pic:pic>
              </a:graphicData>
            </a:graphic>
          </wp:inline>
        </w:drawing>
      </w:r>
    </w:p>
    <w:p w:rsidR="0005415C" w:rsidRDefault="009072D7" w:rsidP="00887A04">
      <w:pPr>
        <w:spacing w:after="240" w:line="360" w:lineRule="auto"/>
        <w:ind w:left="720"/>
        <w:rPr>
          <w:rFonts w:ascii="Cambria" w:eastAsia="Cambria" w:hAnsi="Cambria" w:cs="Cambria"/>
        </w:rPr>
      </w:pPr>
      <w:r>
        <w:rPr>
          <w:rFonts w:ascii="Cambria" w:eastAsia="Cambria" w:hAnsi="Cambria" w:cs="Cambria"/>
          <w:b/>
        </w:rPr>
        <w:br/>
      </w:r>
    </w:p>
    <w:p w:rsidR="0005415C" w:rsidRDefault="009072D7" w:rsidP="00887A04">
      <w:pPr>
        <w:spacing w:after="240" w:line="360" w:lineRule="auto"/>
        <w:ind w:left="720"/>
        <w:rPr>
          <w:rFonts w:ascii="Cambria" w:eastAsia="Cambria" w:hAnsi="Cambria" w:cs="Cambria"/>
        </w:rPr>
      </w:pPr>
      <w:r>
        <w:rPr>
          <w:rFonts w:ascii="Cambria" w:eastAsia="Cambria" w:hAnsi="Cambria" w:cs="Cambria"/>
          <w:noProof/>
        </w:rPr>
        <w:drawing>
          <wp:inline distT="114300" distB="114300" distL="114300" distR="114300">
            <wp:extent cx="5943600" cy="2616200"/>
            <wp:effectExtent l="0" t="0" r="0" b="0"/>
            <wp:docPr id="18574869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6" cstate="print"/>
                    <a:srcRect/>
                    <a:stretch>
                      <a:fillRect/>
                    </a:stretch>
                  </pic:blipFill>
                  <pic:spPr>
                    <a:xfrm>
                      <a:off x="0" y="0"/>
                      <a:ext cx="5943600" cy="2616200"/>
                    </a:xfrm>
                    <a:prstGeom prst="rect">
                      <a:avLst/>
                    </a:prstGeom>
                    <a:ln/>
                  </pic:spPr>
                </pic:pic>
              </a:graphicData>
            </a:graphic>
          </wp:inline>
        </w:drawing>
      </w:r>
      <w:r>
        <w:rPr>
          <w:rFonts w:ascii="Cambria" w:eastAsia="Cambria" w:hAnsi="Cambria" w:cs="Cambria"/>
          <w:noProof/>
        </w:rPr>
        <w:lastRenderedPageBreak/>
        <w:drawing>
          <wp:inline distT="114300" distB="114300" distL="114300" distR="114300">
            <wp:extent cx="5943600" cy="2679700"/>
            <wp:effectExtent l="0" t="0" r="0" b="0"/>
            <wp:docPr id="185748695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7" cstate="print"/>
                    <a:srcRect/>
                    <a:stretch>
                      <a:fillRect/>
                    </a:stretch>
                  </pic:blipFill>
                  <pic:spPr>
                    <a:xfrm>
                      <a:off x="0" y="0"/>
                      <a:ext cx="5943600" cy="2679700"/>
                    </a:xfrm>
                    <a:prstGeom prst="rect">
                      <a:avLst/>
                    </a:prstGeom>
                    <a:ln/>
                  </pic:spPr>
                </pic:pic>
              </a:graphicData>
            </a:graphic>
          </wp:inline>
        </w:drawing>
      </w:r>
      <w:r>
        <w:rPr>
          <w:rFonts w:ascii="Cambria" w:eastAsia="Cambria" w:hAnsi="Cambria" w:cs="Cambria"/>
          <w:noProof/>
        </w:rPr>
        <w:drawing>
          <wp:inline distT="114300" distB="114300" distL="114300" distR="114300">
            <wp:extent cx="5384800" cy="2355850"/>
            <wp:effectExtent l="0" t="0" r="0" b="0"/>
            <wp:docPr id="185748695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8" cstate="print"/>
                    <a:srcRect/>
                    <a:stretch>
                      <a:fillRect/>
                    </a:stretch>
                  </pic:blipFill>
                  <pic:spPr>
                    <a:xfrm>
                      <a:off x="0" y="0"/>
                      <a:ext cx="5384800" cy="2355850"/>
                    </a:xfrm>
                    <a:prstGeom prst="rect">
                      <a:avLst/>
                    </a:prstGeom>
                    <a:ln/>
                  </pic:spPr>
                </pic:pic>
              </a:graphicData>
            </a:graphic>
          </wp:inline>
        </w:drawing>
      </w:r>
    </w:p>
    <w:p w:rsidR="0005415C" w:rsidRDefault="0005415C" w:rsidP="00887A04">
      <w:pPr>
        <w:spacing w:after="240" w:line="360" w:lineRule="auto"/>
        <w:rPr>
          <w:rFonts w:ascii="Cambria" w:eastAsia="Cambria" w:hAnsi="Cambria" w:cs="Cambria"/>
          <w:b/>
        </w:rPr>
      </w:pPr>
    </w:p>
    <w:p w:rsidR="0005415C" w:rsidRDefault="009072D7" w:rsidP="00887A04">
      <w:pPr>
        <w:spacing w:after="240" w:line="360" w:lineRule="auto"/>
        <w:ind w:left="720"/>
        <w:rPr>
          <w:rFonts w:ascii="Cambria" w:eastAsia="Cambria" w:hAnsi="Cambria" w:cs="Cambria"/>
          <w:b/>
          <w:sz w:val="24"/>
          <w:szCs w:val="24"/>
        </w:rPr>
      </w:pPr>
      <w:r>
        <w:rPr>
          <w:rFonts w:ascii="Cambria" w:eastAsia="Cambria" w:hAnsi="Cambria" w:cs="Cambria"/>
          <w:b/>
          <w:sz w:val="24"/>
          <w:szCs w:val="24"/>
        </w:rPr>
        <w:t>Products Page:</w:t>
      </w:r>
    </w:p>
    <w:p w:rsidR="0005415C" w:rsidRDefault="009072D7" w:rsidP="00887A04">
      <w:pPr>
        <w:spacing w:after="240" w:line="360" w:lineRule="auto"/>
        <w:ind w:left="720"/>
        <w:rPr>
          <w:rFonts w:ascii="Cambria" w:eastAsia="Cambria" w:hAnsi="Cambria" w:cs="Cambria"/>
        </w:rPr>
      </w:pPr>
      <w:r>
        <w:rPr>
          <w:rFonts w:ascii="Cambria" w:eastAsia="Cambria" w:hAnsi="Cambria" w:cs="Cambria"/>
          <w:noProof/>
        </w:rPr>
        <w:lastRenderedPageBreak/>
        <w:drawing>
          <wp:inline distT="114300" distB="114300" distL="114300" distR="114300">
            <wp:extent cx="5918200" cy="2870200"/>
            <wp:effectExtent l="0" t="0" r="0" b="0"/>
            <wp:docPr id="185748695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9" cstate="print"/>
                    <a:srcRect/>
                    <a:stretch>
                      <a:fillRect/>
                    </a:stretch>
                  </pic:blipFill>
                  <pic:spPr>
                    <a:xfrm>
                      <a:off x="0" y="0"/>
                      <a:ext cx="5918200" cy="2870200"/>
                    </a:xfrm>
                    <a:prstGeom prst="rect">
                      <a:avLst/>
                    </a:prstGeom>
                    <a:ln/>
                  </pic:spPr>
                </pic:pic>
              </a:graphicData>
            </a:graphic>
          </wp:inline>
        </w:drawing>
      </w:r>
    </w:p>
    <w:p w:rsidR="0005415C" w:rsidRDefault="009072D7" w:rsidP="00887A04">
      <w:pPr>
        <w:spacing w:after="240" w:line="360" w:lineRule="auto"/>
        <w:ind w:left="720"/>
        <w:rPr>
          <w:rFonts w:ascii="Cambria" w:eastAsia="Cambria" w:hAnsi="Cambria" w:cs="Cambria"/>
          <w:b/>
          <w:sz w:val="24"/>
          <w:szCs w:val="24"/>
        </w:rPr>
      </w:pPr>
      <w:r>
        <w:rPr>
          <w:rFonts w:ascii="Cambria" w:eastAsia="Cambria" w:hAnsi="Cambria" w:cs="Cambria"/>
          <w:b/>
        </w:rPr>
        <w:t xml:space="preserve"> </w:t>
      </w:r>
      <w:r>
        <w:rPr>
          <w:rFonts w:ascii="Cambria" w:eastAsia="Cambria" w:hAnsi="Cambria" w:cs="Cambria"/>
          <w:b/>
          <w:sz w:val="24"/>
          <w:szCs w:val="24"/>
        </w:rPr>
        <w:t>Different category Page:</w:t>
      </w:r>
    </w:p>
    <w:p w:rsidR="0005415C" w:rsidRDefault="009072D7" w:rsidP="00887A04">
      <w:pPr>
        <w:spacing w:after="240" w:line="360" w:lineRule="auto"/>
        <w:ind w:left="720"/>
        <w:rPr>
          <w:rFonts w:ascii="Cambria" w:eastAsia="Cambria" w:hAnsi="Cambria" w:cs="Cambria"/>
          <w:b/>
        </w:rPr>
      </w:pPr>
      <w:r>
        <w:rPr>
          <w:rFonts w:ascii="Cambria" w:eastAsia="Cambria" w:hAnsi="Cambria" w:cs="Cambria"/>
          <w:b/>
          <w:noProof/>
        </w:rPr>
        <w:drawing>
          <wp:inline distT="114300" distB="114300" distL="114300" distR="114300">
            <wp:extent cx="5988050" cy="3917950"/>
            <wp:effectExtent l="0" t="0" r="0" b="0"/>
            <wp:docPr id="185748695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0"/>
                    <a:srcRect/>
                    <a:stretch>
                      <a:fillRect/>
                    </a:stretch>
                  </pic:blipFill>
                  <pic:spPr>
                    <a:xfrm>
                      <a:off x="0" y="0"/>
                      <a:ext cx="5988050" cy="3917950"/>
                    </a:xfrm>
                    <a:prstGeom prst="rect">
                      <a:avLst/>
                    </a:prstGeom>
                    <a:ln/>
                  </pic:spPr>
                </pic:pic>
              </a:graphicData>
            </a:graphic>
          </wp:inline>
        </w:drawing>
      </w:r>
    </w:p>
    <w:p w:rsidR="0005415C" w:rsidRDefault="0005415C" w:rsidP="00887A04">
      <w:pPr>
        <w:spacing w:after="240" w:line="360" w:lineRule="auto"/>
        <w:ind w:left="720"/>
        <w:rPr>
          <w:rFonts w:ascii="Cambria" w:eastAsia="Cambria" w:hAnsi="Cambria" w:cs="Cambria"/>
          <w:b/>
        </w:rPr>
      </w:pPr>
    </w:p>
    <w:p w:rsidR="0005415C" w:rsidRDefault="009072D7" w:rsidP="00887A04">
      <w:pPr>
        <w:spacing w:after="240" w:line="360" w:lineRule="auto"/>
        <w:ind w:left="720"/>
        <w:rPr>
          <w:rFonts w:ascii="Cambria" w:eastAsia="Cambria" w:hAnsi="Cambria" w:cs="Cambria"/>
          <w:b/>
        </w:rPr>
      </w:pPr>
      <w:r>
        <w:rPr>
          <w:rFonts w:ascii="Cambria" w:eastAsia="Cambria" w:hAnsi="Cambria" w:cs="Cambria"/>
          <w:b/>
          <w:noProof/>
        </w:rPr>
        <w:lastRenderedPageBreak/>
        <w:drawing>
          <wp:inline distT="114300" distB="114300" distL="114300" distR="114300">
            <wp:extent cx="5943600" cy="2895600"/>
            <wp:effectExtent l="0" t="0" r="0" b="0"/>
            <wp:docPr id="185748694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01" cstate="print"/>
                    <a:srcRect/>
                    <a:stretch>
                      <a:fillRect/>
                    </a:stretch>
                  </pic:blipFill>
                  <pic:spPr>
                    <a:xfrm>
                      <a:off x="0" y="0"/>
                      <a:ext cx="5943600" cy="2895600"/>
                    </a:xfrm>
                    <a:prstGeom prst="rect">
                      <a:avLst/>
                    </a:prstGeom>
                    <a:ln/>
                  </pic:spPr>
                </pic:pic>
              </a:graphicData>
            </a:graphic>
          </wp:inline>
        </w:drawing>
      </w:r>
      <w:r>
        <w:rPr>
          <w:rFonts w:ascii="Cambria" w:eastAsia="Cambria" w:hAnsi="Cambria" w:cs="Cambria"/>
          <w:b/>
          <w:noProof/>
        </w:rPr>
        <w:drawing>
          <wp:inline distT="114300" distB="114300" distL="114300" distR="114300">
            <wp:extent cx="5365750" cy="2444750"/>
            <wp:effectExtent l="0" t="0" r="0" b="0"/>
            <wp:docPr id="185748694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2" cstate="print"/>
                    <a:srcRect/>
                    <a:stretch>
                      <a:fillRect/>
                    </a:stretch>
                  </pic:blipFill>
                  <pic:spPr>
                    <a:xfrm>
                      <a:off x="0" y="0"/>
                      <a:ext cx="5365750" cy="2444750"/>
                    </a:xfrm>
                    <a:prstGeom prst="rect">
                      <a:avLst/>
                    </a:prstGeom>
                    <a:ln/>
                  </pic:spPr>
                </pic:pic>
              </a:graphicData>
            </a:graphic>
          </wp:inline>
        </w:drawing>
      </w:r>
      <w:r>
        <w:rPr>
          <w:rFonts w:ascii="Cambria" w:eastAsia="Cambria" w:hAnsi="Cambria" w:cs="Cambria"/>
          <w:b/>
          <w:noProof/>
        </w:rPr>
        <w:drawing>
          <wp:inline distT="114300" distB="114300" distL="114300" distR="114300">
            <wp:extent cx="5194300" cy="2457450"/>
            <wp:effectExtent l="0" t="0" r="0" b="0"/>
            <wp:docPr id="185748694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3" cstate="print"/>
                    <a:srcRect/>
                    <a:stretch>
                      <a:fillRect/>
                    </a:stretch>
                  </pic:blipFill>
                  <pic:spPr>
                    <a:xfrm>
                      <a:off x="0" y="0"/>
                      <a:ext cx="5194300" cy="2457450"/>
                    </a:xfrm>
                    <a:prstGeom prst="rect">
                      <a:avLst/>
                    </a:prstGeom>
                    <a:ln/>
                  </pic:spPr>
                </pic:pic>
              </a:graphicData>
            </a:graphic>
          </wp:inline>
        </w:drawing>
      </w:r>
    </w:p>
    <w:p w:rsidR="0005415C" w:rsidRDefault="0005415C" w:rsidP="00887A04">
      <w:pPr>
        <w:spacing w:after="240" w:line="360" w:lineRule="auto"/>
        <w:ind w:left="720"/>
        <w:rPr>
          <w:rFonts w:ascii="Cambria" w:eastAsia="Cambria" w:hAnsi="Cambria" w:cs="Cambria"/>
          <w:b/>
        </w:rPr>
      </w:pPr>
    </w:p>
    <w:p w:rsidR="0005415C" w:rsidRDefault="009072D7" w:rsidP="00887A04">
      <w:pPr>
        <w:spacing w:after="240" w:line="360" w:lineRule="auto"/>
        <w:ind w:left="720"/>
        <w:rPr>
          <w:rFonts w:ascii="Cambria" w:eastAsia="Cambria" w:hAnsi="Cambria" w:cs="Cambria"/>
          <w:sz w:val="24"/>
          <w:szCs w:val="24"/>
        </w:rPr>
      </w:pPr>
      <w:r>
        <w:rPr>
          <w:rFonts w:ascii="Cambria" w:eastAsia="Cambria" w:hAnsi="Cambria" w:cs="Cambria"/>
          <w:b/>
          <w:sz w:val="24"/>
          <w:szCs w:val="24"/>
        </w:rPr>
        <w:lastRenderedPageBreak/>
        <w:t>Cart Page:</w:t>
      </w:r>
      <w:r>
        <w:rPr>
          <w:rFonts w:ascii="Cambria" w:eastAsia="Cambria" w:hAnsi="Cambria" w:cs="Cambria"/>
          <w:sz w:val="24"/>
          <w:szCs w:val="24"/>
        </w:rPr>
        <w:t xml:space="preserve"> </w:t>
      </w:r>
    </w:p>
    <w:p w:rsidR="0005415C" w:rsidRDefault="009072D7" w:rsidP="00887A04">
      <w:pPr>
        <w:spacing w:after="240" w:line="360" w:lineRule="auto"/>
        <w:ind w:left="720"/>
        <w:rPr>
          <w:rFonts w:ascii="Cambria" w:eastAsia="Cambria" w:hAnsi="Cambria" w:cs="Cambria"/>
        </w:rPr>
      </w:pPr>
      <w:r>
        <w:rPr>
          <w:rFonts w:ascii="Cambria" w:eastAsia="Cambria" w:hAnsi="Cambria" w:cs="Cambria"/>
          <w:noProof/>
        </w:rPr>
        <w:drawing>
          <wp:inline distT="114300" distB="114300" distL="114300" distR="114300">
            <wp:extent cx="5943600" cy="2451100"/>
            <wp:effectExtent l="0" t="0" r="0" b="0"/>
            <wp:docPr id="18574869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4"/>
                    <a:srcRect/>
                    <a:stretch>
                      <a:fillRect/>
                    </a:stretch>
                  </pic:blipFill>
                  <pic:spPr>
                    <a:xfrm>
                      <a:off x="0" y="0"/>
                      <a:ext cx="5943600" cy="2451100"/>
                    </a:xfrm>
                    <a:prstGeom prst="rect">
                      <a:avLst/>
                    </a:prstGeom>
                    <a:ln/>
                  </pic:spPr>
                </pic:pic>
              </a:graphicData>
            </a:graphic>
          </wp:inline>
        </w:drawing>
      </w:r>
      <w:r>
        <w:rPr>
          <w:rFonts w:ascii="Cambria" w:eastAsia="Cambria" w:hAnsi="Cambria" w:cs="Cambria"/>
        </w:rPr>
        <w:br/>
      </w:r>
      <w:r>
        <w:rPr>
          <w:rFonts w:ascii="Cambria" w:eastAsia="Cambria" w:hAnsi="Cambria" w:cs="Cambria"/>
          <w:b/>
          <w:sz w:val="24"/>
          <w:szCs w:val="24"/>
        </w:rPr>
        <w:t>Buy now page:</w:t>
      </w:r>
    </w:p>
    <w:p w:rsidR="0005415C" w:rsidRDefault="009072D7" w:rsidP="00887A04">
      <w:pPr>
        <w:spacing w:after="240" w:line="360" w:lineRule="auto"/>
        <w:ind w:left="720"/>
        <w:rPr>
          <w:rFonts w:ascii="Cambria" w:eastAsia="Cambria" w:hAnsi="Cambria" w:cs="Cambria"/>
          <w:b/>
        </w:rPr>
      </w:pPr>
      <w:r>
        <w:rPr>
          <w:rFonts w:ascii="Cambria" w:eastAsia="Cambria" w:hAnsi="Cambria" w:cs="Cambria"/>
          <w:b/>
          <w:noProof/>
        </w:rPr>
        <w:drawing>
          <wp:inline distT="114300" distB="114300" distL="114300" distR="114300">
            <wp:extent cx="5943600" cy="2857500"/>
            <wp:effectExtent l="0" t="0" r="0" b="0"/>
            <wp:docPr id="185748694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5"/>
                    <a:srcRect/>
                    <a:stretch>
                      <a:fillRect/>
                    </a:stretch>
                  </pic:blipFill>
                  <pic:spPr>
                    <a:xfrm>
                      <a:off x="0" y="0"/>
                      <a:ext cx="5943600" cy="2857500"/>
                    </a:xfrm>
                    <a:prstGeom prst="rect">
                      <a:avLst/>
                    </a:prstGeom>
                    <a:ln/>
                  </pic:spPr>
                </pic:pic>
              </a:graphicData>
            </a:graphic>
          </wp:inline>
        </w:drawing>
      </w:r>
      <w:r>
        <w:rPr>
          <w:rFonts w:ascii="Cambria" w:eastAsia="Cambria" w:hAnsi="Cambria" w:cs="Cambria"/>
          <w:b/>
          <w:noProof/>
        </w:rPr>
        <w:drawing>
          <wp:inline distT="114300" distB="114300" distL="114300" distR="114300">
            <wp:extent cx="5943600" cy="1536700"/>
            <wp:effectExtent l="0" t="0" r="0" b="0"/>
            <wp:docPr id="18574869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6"/>
                    <a:srcRect/>
                    <a:stretch>
                      <a:fillRect/>
                    </a:stretch>
                  </pic:blipFill>
                  <pic:spPr>
                    <a:xfrm>
                      <a:off x="0" y="0"/>
                      <a:ext cx="5943600" cy="1536700"/>
                    </a:xfrm>
                    <a:prstGeom prst="rect">
                      <a:avLst/>
                    </a:prstGeom>
                    <a:ln/>
                  </pic:spPr>
                </pic:pic>
              </a:graphicData>
            </a:graphic>
          </wp:inline>
        </w:drawing>
      </w:r>
    </w:p>
    <w:p w:rsidR="0005415C" w:rsidRDefault="0005415C" w:rsidP="00887A04">
      <w:pPr>
        <w:spacing w:after="240" w:line="360" w:lineRule="auto"/>
        <w:ind w:left="720"/>
        <w:rPr>
          <w:rFonts w:ascii="Cambria" w:eastAsia="Cambria" w:hAnsi="Cambria" w:cs="Cambria"/>
          <w:b/>
        </w:rPr>
      </w:pPr>
    </w:p>
    <w:p w:rsidR="0005415C" w:rsidRDefault="0005415C" w:rsidP="00887A04">
      <w:pPr>
        <w:spacing w:after="240" w:line="360" w:lineRule="auto"/>
        <w:ind w:left="720"/>
        <w:rPr>
          <w:rFonts w:ascii="Cambria" w:eastAsia="Cambria" w:hAnsi="Cambria" w:cs="Cambria"/>
          <w:b/>
        </w:rPr>
      </w:pPr>
    </w:p>
    <w:p w:rsidR="0005415C" w:rsidRDefault="009072D7" w:rsidP="00887A04">
      <w:pPr>
        <w:spacing w:after="240" w:line="360" w:lineRule="auto"/>
        <w:ind w:left="720"/>
        <w:rPr>
          <w:rFonts w:ascii="Cambria" w:eastAsia="Cambria" w:hAnsi="Cambria" w:cs="Cambria"/>
          <w:b/>
        </w:rPr>
      </w:pPr>
      <w:r>
        <w:rPr>
          <w:rFonts w:ascii="Cambria" w:eastAsia="Cambria" w:hAnsi="Cambria" w:cs="Cambria"/>
          <w:b/>
        </w:rPr>
        <w:t>Mail:</w:t>
      </w:r>
    </w:p>
    <w:p w:rsidR="0005415C" w:rsidRDefault="009072D7" w:rsidP="00887A04">
      <w:pPr>
        <w:spacing w:after="240" w:line="360" w:lineRule="auto"/>
        <w:ind w:left="720"/>
        <w:rPr>
          <w:rFonts w:ascii="Cambria" w:eastAsia="Cambria" w:hAnsi="Cambria" w:cs="Cambria"/>
          <w:b/>
        </w:rPr>
      </w:pPr>
      <w:r>
        <w:rPr>
          <w:rFonts w:ascii="Cambria" w:eastAsia="Cambria" w:hAnsi="Cambria" w:cs="Cambria"/>
          <w:b/>
          <w:noProof/>
        </w:rPr>
        <w:drawing>
          <wp:inline distT="114300" distB="114300" distL="114300" distR="114300">
            <wp:extent cx="5486400" cy="2621280"/>
            <wp:effectExtent l="0" t="0" r="0" b="0"/>
            <wp:docPr id="185748694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7"/>
                    <a:srcRect/>
                    <a:stretch>
                      <a:fillRect/>
                    </a:stretch>
                  </pic:blipFill>
                  <pic:spPr>
                    <a:xfrm>
                      <a:off x="0" y="0"/>
                      <a:ext cx="5486400" cy="2621280"/>
                    </a:xfrm>
                    <a:prstGeom prst="rect">
                      <a:avLst/>
                    </a:prstGeom>
                    <a:ln/>
                  </pic:spPr>
                </pic:pic>
              </a:graphicData>
            </a:graphic>
          </wp:inline>
        </w:drawing>
      </w:r>
    </w:p>
    <w:p w:rsidR="0005415C" w:rsidRDefault="009072D7" w:rsidP="00887A04">
      <w:pPr>
        <w:spacing w:after="240" w:line="360" w:lineRule="auto"/>
        <w:rPr>
          <w:rFonts w:ascii="Cambria" w:eastAsia="Cambria" w:hAnsi="Cambria" w:cs="Cambria"/>
          <w:b/>
          <w:sz w:val="24"/>
          <w:szCs w:val="24"/>
        </w:rPr>
      </w:pPr>
      <w:r>
        <w:rPr>
          <w:rFonts w:ascii="Cambria" w:eastAsia="Cambria" w:hAnsi="Cambria" w:cs="Cambria"/>
          <w:b/>
          <w:sz w:val="24"/>
          <w:szCs w:val="24"/>
        </w:rPr>
        <w:t xml:space="preserve">DynamoDB updations : </w:t>
      </w:r>
    </w:p>
    <w:p w:rsidR="0005415C" w:rsidRDefault="009072D7" w:rsidP="00887A04">
      <w:pPr>
        <w:numPr>
          <w:ilvl w:val="0"/>
          <w:numId w:val="2"/>
        </w:numPr>
        <w:spacing w:after="240" w:line="360" w:lineRule="auto"/>
        <w:rPr>
          <w:rFonts w:ascii="Cambria" w:eastAsia="Cambria" w:hAnsi="Cambria" w:cs="Cambria"/>
          <w:b/>
        </w:rPr>
      </w:pPr>
      <w:r>
        <w:rPr>
          <w:rFonts w:ascii="Cambria" w:eastAsia="Cambria" w:hAnsi="Cambria" w:cs="Cambria"/>
          <w:b/>
        </w:rPr>
        <w:t xml:space="preserve">Furniture table : </w:t>
      </w:r>
    </w:p>
    <w:p w:rsidR="0005415C" w:rsidRDefault="009072D7" w:rsidP="00887A04">
      <w:pPr>
        <w:spacing w:after="240" w:line="360" w:lineRule="auto"/>
        <w:rPr>
          <w:rFonts w:ascii="Cambria" w:eastAsia="Cambria" w:hAnsi="Cambria" w:cs="Cambria"/>
        </w:rPr>
      </w:pPr>
      <w:r>
        <w:rPr>
          <w:rFonts w:ascii="Cambria" w:eastAsia="Cambria" w:hAnsi="Cambria" w:cs="Cambria"/>
          <w:noProof/>
        </w:rPr>
        <w:lastRenderedPageBreak/>
        <w:drawing>
          <wp:inline distT="114300" distB="114300" distL="114300" distR="114300">
            <wp:extent cx="5943600" cy="3530600"/>
            <wp:effectExtent l="0" t="0" r="0" b="0"/>
            <wp:docPr id="18574869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8"/>
                    <a:srcRect/>
                    <a:stretch>
                      <a:fillRect/>
                    </a:stretch>
                  </pic:blipFill>
                  <pic:spPr>
                    <a:xfrm>
                      <a:off x="0" y="0"/>
                      <a:ext cx="5943600" cy="3530600"/>
                    </a:xfrm>
                    <a:prstGeom prst="rect">
                      <a:avLst/>
                    </a:prstGeom>
                    <a:ln/>
                  </pic:spPr>
                </pic:pic>
              </a:graphicData>
            </a:graphic>
          </wp:inline>
        </w:drawing>
      </w:r>
    </w:p>
    <w:p w:rsidR="0005415C" w:rsidRDefault="0005415C" w:rsidP="00887A04">
      <w:pPr>
        <w:spacing w:after="240" w:line="360" w:lineRule="auto"/>
        <w:rPr>
          <w:rFonts w:ascii="Cambria" w:eastAsia="Cambria" w:hAnsi="Cambria" w:cs="Cambria"/>
        </w:rPr>
      </w:pPr>
    </w:p>
    <w:p w:rsidR="0005415C" w:rsidRDefault="009072D7" w:rsidP="00887A04">
      <w:pPr>
        <w:numPr>
          <w:ilvl w:val="0"/>
          <w:numId w:val="2"/>
        </w:numPr>
        <w:spacing w:after="240" w:line="360" w:lineRule="auto"/>
        <w:rPr>
          <w:rFonts w:ascii="Cambria" w:eastAsia="Cambria" w:hAnsi="Cambria" w:cs="Cambria"/>
          <w:b/>
          <w:sz w:val="24"/>
          <w:szCs w:val="24"/>
        </w:rPr>
      </w:pPr>
      <w:r>
        <w:rPr>
          <w:rFonts w:ascii="Cambria" w:eastAsia="Cambria" w:hAnsi="Cambria" w:cs="Cambria"/>
          <w:b/>
          <w:sz w:val="24"/>
          <w:szCs w:val="24"/>
        </w:rPr>
        <w:t>Customer  table :</w:t>
      </w:r>
    </w:p>
    <w:p w:rsidR="0005415C" w:rsidRDefault="009072D7" w:rsidP="00887A04">
      <w:pPr>
        <w:spacing w:after="240" w:line="360" w:lineRule="auto"/>
        <w:rPr>
          <w:rFonts w:ascii="Cambria" w:eastAsia="Cambria" w:hAnsi="Cambria" w:cs="Cambria"/>
        </w:rPr>
      </w:pPr>
      <w:r>
        <w:rPr>
          <w:rFonts w:ascii="Cambria" w:eastAsia="Cambria" w:hAnsi="Cambria" w:cs="Cambria"/>
          <w:noProof/>
        </w:rPr>
        <w:drawing>
          <wp:inline distT="114300" distB="114300" distL="114300" distR="114300">
            <wp:extent cx="5943600" cy="2870200"/>
            <wp:effectExtent l="0" t="0" r="0" b="0"/>
            <wp:docPr id="18574869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9"/>
                    <a:srcRect/>
                    <a:stretch>
                      <a:fillRect/>
                    </a:stretch>
                  </pic:blipFill>
                  <pic:spPr>
                    <a:xfrm>
                      <a:off x="0" y="0"/>
                      <a:ext cx="5943600" cy="2870200"/>
                    </a:xfrm>
                    <a:prstGeom prst="rect">
                      <a:avLst/>
                    </a:prstGeom>
                    <a:ln/>
                  </pic:spPr>
                </pic:pic>
              </a:graphicData>
            </a:graphic>
          </wp:inline>
        </w:drawing>
      </w:r>
    </w:p>
    <w:p w:rsidR="0005415C" w:rsidRDefault="0005415C" w:rsidP="00887A04">
      <w:pPr>
        <w:spacing w:line="360" w:lineRule="auto"/>
        <w:rPr>
          <w:rFonts w:ascii="Cambria" w:eastAsia="Cambria" w:hAnsi="Cambria" w:cs="Cambria"/>
          <w:b/>
        </w:rPr>
      </w:pPr>
    </w:p>
    <w:p w:rsidR="0005415C" w:rsidRDefault="0005415C" w:rsidP="00887A04">
      <w:pPr>
        <w:spacing w:line="360" w:lineRule="auto"/>
        <w:rPr>
          <w:rFonts w:ascii="Cambria" w:eastAsia="Cambria" w:hAnsi="Cambria" w:cs="Cambria"/>
          <w:b/>
        </w:rPr>
      </w:pPr>
    </w:p>
    <w:p w:rsidR="0005415C" w:rsidRDefault="0005415C" w:rsidP="00887A04">
      <w:pPr>
        <w:spacing w:line="360" w:lineRule="auto"/>
        <w:rPr>
          <w:rFonts w:ascii="Cambria" w:eastAsia="Cambria" w:hAnsi="Cambria" w:cs="Cambria"/>
          <w:b/>
        </w:rPr>
      </w:pPr>
    </w:p>
    <w:p w:rsidR="0005415C" w:rsidRDefault="009072D7" w:rsidP="00887A04">
      <w:pPr>
        <w:spacing w:line="360" w:lineRule="auto"/>
        <w:rPr>
          <w:rFonts w:ascii="Cambria" w:eastAsia="Cambria" w:hAnsi="Cambria" w:cs="Cambria"/>
          <w:b/>
          <w:sz w:val="26"/>
          <w:szCs w:val="26"/>
        </w:rPr>
      </w:pPr>
      <w:r>
        <w:rPr>
          <w:rFonts w:ascii="Cambria" w:eastAsia="Cambria" w:hAnsi="Cambria" w:cs="Cambria"/>
          <w:b/>
          <w:sz w:val="26"/>
          <w:szCs w:val="26"/>
        </w:rPr>
        <w:t xml:space="preserve">Conclusion: </w:t>
      </w:r>
    </w:p>
    <w:p w:rsidR="0005415C" w:rsidRDefault="009072D7" w:rsidP="00887A04">
      <w:pPr>
        <w:spacing w:after="240" w:line="360" w:lineRule="auto"/>
        <w:ind w:firstLine="720"/>
        <w:jc w:val="both"/>
        <w:rPr>
          <w:rFonts w:ascii="Cambria" w:eastAsia="Cambria" w:hAnsi="Cambria" w:cs="Cambria"/>
        </w:rPr>
      </w:pPr>
      <w:r>
        <w:rPr>
          <w:rFonts w:ascii="Cambria" w:eastAsia="Cambria" w:hAnsi="Cambria" w:cs="Cambria"/>
        </w:rPr>
        <w:t>The Furnish Fusion application has been successfully developed and deployed utilizing a robust cloud-based architecture with AWS services, including EC2 for hosting, DynamoDB for relational data management, and S3 for secure storage of design assets. This platform transforms the interior design process by allowing users to visualize and customize their spaces in real time while facilitating collaboration between designers and clients. The cloud-native design ensures exceptional performance and scalability, enabling the application to handle increasing user engagement without compromising functionality. Rigorous testing has confirmed that all features, from user onboarding to project management, function seamlessly. Ultimately, Furnish Fusion illustrates the power of cloud-based solutions to revolutionize the interior design industry, enhancing user experience and fostering efficient collaboration.</w:t>
      </w:r>
    </w:p>
    <w:p w:rsidR="0005415C" w:rsidRDefault="0005415C" w:rsidP="00887A04">
      <w:pPr>
        <w:spacing w:line="360" w:lineRule="auto"/>
        <w:rPr>
          <w:rFonts w:ascii="Cambria" w:eastAsia="Cambria" w:hAnsi="Cambria" w:cs="Cambria"/>
        </w:rPr>
      </w:pPr>
    </w:p>
    <w:p w:rsidR="0005415C" w:rsidRDefault="0005415C" w:rsidP="00887A04">
      <w:pPr>
        <w:spacing w:line="360" w:lineRule="auto"/>
        <w:rPr>
          <w:rFonts w:ascii="Cambria" w:eastAsia="Cambria" w:hAnsi="Cambria" w:cs="Cambria"/>
        </w:rPr>
      </w:pPr>
    </w:p>
    <w:sectPr w:rsidR="0005415C" w:rsidSect="0005415C">
      <w:headerReference w:type="default" r:id="rId110"/>
      <w:pgSz w:w="12240" w:h="15840"/>
      <w:pgMar w:top="1440" w:right="1440" w:bottom="1440" w:left="1440" w:header="720" w:footer="720"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172B4" w:rsidRDefault="002172B4" w:rsidP="0005415C">
      <w:pPr>
        <w:spacing w:before="0"/>
      </w:pPr>
      <w:r>
        <w:separator/>
      </w:r>
    </w:p>
  </w:endnote>
  <w:endnote w:type="continuationSeparator" w:id="1">
    <w:p w:rsidR="002172B4" w:rsidRDefault="002172B4" w:rsidP="0005415C">
      <w:pPr>
        <w:spacing w:before="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auto"/>
    <w:pitch w:val="default"/>
    <w:sig w:usb0="00000000" w:usb1="00000000" w:usb2="00000000" w:usb3="00000000" w:csb0="00000000" w:csb1="00000000"/>
  </w:font>
  <w:font w:name="Mangal">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172B4" w:rsidRDefault="002172B4" w:rsidP="0005415C">
      <w:pPr>
        <w:spacing w:before="0"/>
      </w:pPr>
      <w:r>
        <w:separator/>
      </w:r>
    </w:p>
  </w:footnote>
  <w:footnote w:type="continuationSeparator" w:id="1">
    <w:p w:rsidR="002172B4" w:rsidRDefault="002172B4" w:rsidP="0005415C">
      <w:pPr>
        <w:spacing w:before="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415C" w:rsidRDefault="009072D7">
    <w:r>
      <w:rPr>
        <w:noProof/>
      </w:rPr>
      <w:drawing>
        <wp:anchor distT="114300" distB="114300" distL="114300" distR="114300" simplePos="0" relativeHeight="251658240" behindDoc="0" locked="0" layoutInCell="1" allowOverlap="1">
          <wp:simplePos x="0" y="0"/>
          <wp:positionH relativeFrom="column">
            <wp:posOffset>5548501</wp:posOffset>
          </wp:positionH>
          <wp:positionV relativeFrom="paragraph">
            <wp:posOffset>52071</wp:posOffset>
          </wp:positionV>
          <wp:extent cx="1076325" cy="300038"/>
          <wp:effectExtent l="0" t="0" r="0" b="0"/>
          <wp:wrapNone/>
          <wp:docPr id="185748695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
                  <a:srcRect/>
                  <a:stretch>
                    <a:fillRect/>
                  </a:stretch>
                </pic:blipFill>
                <pic:spPr>
                  <a:xfrm>
                    <a:off x="0" y="0"/>
                    <a:ext cx="1076325" cy="300038"/>
                  </a:xfrm>
                  <a:prstGeom prst="rect">
                    <a:avLst/>
                  </a:prstGeom>
                  <a:ln/>
                </pic:spPr>
              </pic:pic>
            </a:graphicData>
          </a:graphic>
        </wp:anchor>
      </w:drawing>
    </w:r>
    <w:r>
      <w:rPr>
        <w:noProof/>
      </w:rPr>
      <w:drawing>
        <wp:anchor distT="0" distB="0" distL="114300" distR="114300" simplePos="0" relativeHeight="251659264" behindDoc="0" locked="0" layoutInCell="1" allowOverlap="1">
          <wp:simplePos x="0" y="0"/>
          <wp:positionH relativeFrom="column">
            <wp:posOffset>-548639</wp:posOffset>
          </wp:positionH>
          <wp:positionV relativeFrom="paragraph">
            <wp:posOffset>-60959</wp:posOffset>
          </wp:positionV>
          <wp:extent cx="1804988" cy="510679"/>
          <wp:effectExtent l="0" t="0" r="0" b="0"/>
          <wp:wrapNone/>
          <wp:docPr id="1857486929" name="image23.jpg" descr="A close-up of a logo&#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3.jpg" descr="A close-up of a logo&#10;&#10;AI-generated content may be incorrect."/>
                  <pic:cNvPicPr preferRelativeResize="0"/>
                </pic:nvPicPr>
                <pic:blipFill>
                  <a:blip r:embed="rId2"/>
                  <a:srcRect/>
                  <a:stretch>
                    <a:fillRect/>
                  </a:stretch>
                </pic:blipFill>
                <pic:spPr>
                  <a:xfrm>
                    <a:off x="0" y="0"/>
                    <a:ext cx="1804988" cy="510679"/>
                  </a:xfrm>
                  <a:prstGeom prst="rect">
                    <a:avLst/>
                  </a:prstGeom>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FE497A"/>
    <w:multiLevelType w:val="multilevel"/>
    <w:tmpl w:val="094CEB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53B59F0"/>
    <w:multiLevelType w:val="multilevel"/>
    <w:tmpl w:val="1B12DD82"/>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062A232E"/>
    <w:multiLevelType w:val="multilevel"/>
    <w:tmpl w:val="CD0CE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08361FE2"/>
    <w:multiLevelType w:val="multilevel"/>
    <w:tmpl w:val="BE5E9BB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nsid w:val="09535A8C"/>
    <w:multiLevelType w:val="multilevel"/>
    <w:tmpl w:val="D9728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0F696981"/>
    <w:multiLevelType w:val="multilevel"/>
    <w:tmpl w:val="B5B432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119D5757"/>
    <w:multiLevelType w:val="multilevel"/>
    <w:tmpl w:val="F196BB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138B65F3"/>
    <w:multiLevelType w:val="multilevel"/>
    <w:tmpl w:val="E990D5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1E317D90"/>
    <w:multiLevelType w:val="multilevel"/>
    <w:tmpl w:val="B7CA3D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24813459"/>
    <w:multiLevelType w:val="multilevel"/>
    <w:tmpl w:val="FEB2AD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24CB408B"/>
    <w:multiLevelType w:val="multilevel"/>
    <w:tmpl w:val="CD56F9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29333FFD"/>
    <w:multiLevelType w:val="multilevel"/>
    <w:tmpl w:val="FF3429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2BB20ACB"/>
    <w:multiLevelType w:val="multilevel"/>
    <w:tmpl w:val="96804D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3A3B31B4"/>
    <w:multiLevelType w:val="multilevel"/>
    <w:tmpl w:val="E660A8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nsid w:val="411C152A"/>
    <w:multiLevelType w:val="multilevel"/>
    <w:tmpl w:val="43742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443C6F05"/>
    <w:multiLevelType w:val="multilevel"/>
    <w:tmpl w:val="E71CC4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447F75ED"/>
    <w:multiLevelType w:val="multilevel"/>
    <w:tmpl w:val="AC7466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49477FE3"/>
    <w:multiLevelType w:val="multilevel"/>
    <w:tmpl w:val="E1E6C0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512D6A00"/>
    <w:multiLevelType w:val="multilevel"/>
    <w:tmpl w:val="AE383298"/>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9">
    <w:nsid w:val="5706384F"/>
    <w:multiLevelType w:val="multilevel"/>
    <w:tmpl w:val="F40898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nsid w:val="57175D54"/>
    <w:multiLevelType w:val="multilevel"/>
    <w:tmpl w:val="54268D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58810523"/>
    <w:multiLevelType w:val="multilevel"/>
    <w:tmpl w:val="6400AFC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nsid w:val="58E87770"/>
    <w:multiLevelType w:val="multilevel"/>
    <w:tmpl w:val="8B3E75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5A8C08E9"/>
    <w:multiLevelType w:val="multilevel"/>
    <w:tmpl w:val="005E96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644D2F49"/>
    <w:multiLevelType w:val="multilevel"/>
    <w:tmpl w:val="937C880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9"/>
  </w:num>
  <w:num w:numId="2">
    <w:abstractNumId w:val="1"/>
  </w:num>
  <w:num w:numId="3">
    <w:abstractNumId w:val="15"/>
  </w:num>
  <w:num w:numId="4">
    <w:abstractNumId w:val="22"/>
  </w:num>
  <w:num w:numId="5">
    <w:abstractNumId w:val="13"/>
  </w:num>
  <w:num w:numId="6">
    <w:abstractNumId w:val="2"/>
  </w:num>
  <w:num w:numId="7">
    <w:abstractNumId w:val="5"/>
  </w:num>
  <w:num w:numId="8">
    <w:abstractNumId w:val="20"/>
  </w:num>
  <w:num w:numId="9">
    <w:abstractNumId w:val="14"/>
  </w:num>
  <w:num w:numId="10">
    <w:abstractNumId w:val="23"/>
  </w:num>
  <w:num w:numId="11">
    <w:abstractNumId w:val="8"/>
  </w:num>
  <w:num w:numId="12">
    <w:abstractNumId w:val="16"/>
  </w:num>
  <w:num w:numId="13">
    <w:abstractNumId w:val="24"/>
  </w:num>
  <w:num w:numId="14">
    <w:abstractNumId w:val="4"/>
  </w:num>
  <w:num w:numId="15">
    <w:abstractNumId w:val="12"/>
  </w:num>
  <w:num w:numId="16">
    <w:abstractNumId w:val="3"/>
  </w:num>
  <w:num w:numId="17">
    <w:abstractNumId w:val="6"/>
  </w:num>
  <w:num w:numId="18">
    <w:abstractNumId w:val="7"/>
  </w:num>
  <w:num w:numId="19">
    <w:abstractNumId w:val="9"/>
  </w:num>
  <w:num w:numId="20">
    <w:abstractNumId w:val="0"/>
  </w:num>
  <w:num w:numId="21">
    <w:abstractNumId w:val="10"/>
  </w:num>
  <w:num w:numId="22">
    <w:abstractNumId w:val="18"/>
  </w:num>
  <w:num w:numId="23">
    <w:abstractNumId w:val="11"/>
  </w:num>
  <w:num w:numId="24">
    <w:abstractNumId w:val="21"/>
  </w:num>
  <w:num w:numId="25">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footnotePr>
    <w:footnote w:id="0"/>
    <w:footnote w:id="1"/>
  </w:footnotePr>
  <w:endnotePr>
    <w:endnote w:id="0"/>
    <w:endnote w:id="1"/>
  </w:endnotePr>
  <w:compat/>
  <w:rsids>
    <w:rsidRoot w:val="0005415C"/>
    <w:rsid w:val="0005415C"/>
    <w:rsid w:val="00163F00"/>
    <w:rsid w:val="002172B4"/>
    <w:rsid w:val="00257B0B"/>
    <w:rsid w:val="003F7C14"/>
    <w:rsid w:val="005A441B"/>
    <w:rsid w:val="0082744A"/>
    <w:rsid w:val="00887A04"/>
    <w:rsid w:val="009072D7"/>
    <w:rsid w:val="0093187D"/>
    <w:rsid w:val="00C2631B"/>
    <w:rsid w:val="00C300CC"/>
    <w:rsid w:val="00E974A1"/>
    <w:rsid w:val="00FD614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2"/>
        <w:szCs w:val="22"/>
        <w:lang w:val="en-US" w:eastAsia="en-US" w:bidi="ar-SA"/>
      </w:rPr>
    </w:rPrDefault>
    <w:pPrDefault>
      <w:pPr>
        <w:widowControl w:val="0"/>
        <w:spacing w:before="24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5415C"/>
  </w:style>
  <w:style w:type="paragraph" w:styleId="Heading1">
    <w:name w:val="heading 1"/>
    <w:next w:val="Normal"/>
    <w:uiPriority w:val="9"/>
    <w:qFormat/>
    <w:rsid w:val="0005415C"/>
    <w:pPr>
      <w:spacing w:before="189"/>
      <w:ind w:left="4573" w:right="5380"/>
      <w:jc w:val="center"/>
      <w:outlineLvl w:val="0"/>
    </w:pPr>
    <w:rPr>
      <w:b/>
      <w:sz w:val="32"/>
      <w:szCs w:val="32"/>
      <w:u w:val="single"/>
    </w:rPr>
  </w:style>
  <w:style w:type="paragraph" w:styleId="Heading2">
    <w:name w:val="heading 2"/>
    <w:next w:val="Normal"/>
    <w:uiPriority w:val="9"/>
    <w:unhideWhenUsed/>
    <w:qFormat/>
    <w:rsid w:val="0005415C"/>
    <w:pPr>
      <w:ind w:left="1375"/>
      <w:outlineLvl w:val="1"/>
    </w:pPr>
    <w:rPr>
      <w:b/>
      <w:sz w:val="24"/>
      <w:szCs w:val="24"/>
    </w:rPr>
  </w:style>
  <w:style w:type="paragraph" w:styleId="Heading3">
    <w:name w:val="heading 3"/>
    <w:next w:val="Normal"/>
    <w:uiPriority w:val="9"/>
    <w:unhideWhenUsed/>
    <w:qFormat/>
    <w:rsid w:val="0005415C"/>
    <w:pPr>
      <w:ind w:left="1375"/>
      <w:outlineLvl w:val="2"/>
    </w:pPr>
    <w:rPr>
      <w:b/>
    </w:rPr>
  </w:style>
  <w:style w:type="paragraph" w:styleId="Heading4">
    <w:name w:val="heading 4"/>
    <w:next w:val="Normal"/>
    <w:uiPriority w:val="9"/>
    <w:semiHidden/>
    <w:unhideWhenUsed/>
    <w:qFormat/>
    <w:rsid w:val="0005415C"/>
    <w:pPr>
      <w:keepNext/>
      <w:keepLines/>
      <w:spacing w:after="40"/>
      <w:outlineLvl w:val="3"/>
    </w:pPr>
    <w:rPr>
      <w:b/>
      <w:sz w:val="24"/>
      <w:szCs w:val="24"/>
    </w:rPr>
  </w:style>
  <w:style w:type="paragraph" w:styleId="Heading5">
    <w:name w:val="heading 5"/>
    <w:next w:val="Normal"/>
    <w:uiPriority w:val="9"/>
    <w:semiHidden/>
    <w:unhideWhenUsed/>
    <w:qFormat/>
    <w:rsid w:val="0005415C"/>
    <w:pPr>
      <w:keepNext/>
      <w:keepLines/>
      <w:spacing w:before="220" w:after="40"/>
      <w:outlineLvl w:val="4"/>
    </w:pPr>
    <w:rPr>
      <w:b/>
    </w:rPr>
  </w:style>
  <w:style w:type="paragraph" w:styleId="Heading6">
    <w:name w:val="heading 6"/>
    <w:next w:val="Normal"/>
    <w:uiPriority w:val="9"/>
    <w:semiHidden/>
    <w:unhideWhenUsed/>
    <w:qFormat/>
    <w:rsid w:val="0005415C"/>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05415C"/>
  </w:style>
  <w:style w:type="paragraph" w:styleId="Title">
    <w:name w:val="Title"/>
    <w:next w:val="Normal"/>
    <w:uiPriority w:val="10"/>
    <w:qFormat/>
    <w:rsid w:val="0005415C"/>
    <w:pPr>
      <w:keepNext/>
      <w:keepLines/>
      <w:spacing w:before="480" w:after="120"/>
    </w:pPr>
    <w:rPr>
      <w:b/>
      <w:sz w:val="72"/>
      <w:szCs w:val="72"/>
    </w:rPr>
  </w:style>
  <w:style w:type="character" w:styleId="HTMLCode">
    <w:name w:val="HTML Code"/>
    <w:basedOn w:val="DefaultParagraphFont"/>
    <w:rsid w:val="0005415C"/>
    <w:rPr>
      <w:rFonts w:ascii="Courier New" w:hAnsi="Courier New" w:cs="Courier New"/>
      <w:sz w:val="20"/>
      <w:szCs w:val="20"/>
    </w:rPr>
  </w:style>
  <w:style w:type="character" w:styleId="Hyperlink">
    <w:name w:val="Hyperlink"/>
    <w:basedOn w:val="DefaultParagraphFont"/>
    <w:rsid w:val="0005415C"/>
    <w:rPr>
      <w:color w:val="0000FF"/>
      <w:u w:val="single"/>
    </w:rPr>
  </w:style>
  <w:style w:type="paragraph" w:styleId="NormalWeb">
    <w:name w:val="Normal (Web)"/>
    <w:rsid w:val="0005415C"/>
    <w:pPr>
      <w:spacing w:beforeAutospacing="1" w:afterAutospacing="1"/>
    </w:pPr>
    <w:rPr>
      <w:sz w:val="24"/>
      <w:szCs w:val="24"/>
      <w:lang w:eastAsia="zh-CN"/>
    </w:rPr>
  </w:style>
  <w:style w:type="character" w:styleId="Strong">
    <w:name w:val="Strong"/>
    <w:basedOn w:val="DefaultParagraphFont"/>
    <w:qFormat/>
    <w:rsid w:val="0005415C"/>
    <w:rPr>
      <w:b/>
      <w:bCs/>
    </w:rPr>
  </w:style>
  <w:style w:type="paragraph" w:styleId="Subtitle">
    <w:name w:val="Subtitle"/>
    <w:basedOn w:val="Normal"/>
    <w:next w:val="Normal"/>
    <w:rsid w:val="0005415C"/>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TableNormal1">
    <w:name w:val="Table Normal1"/>
    <w:rsid w:val="0005415C"/>
    <w:tblPr>
      <w:tblCellMar>
        <w:top w:w="0" w:type="dxa"/>
        <w:left w:w="0" w:type="dxa"/>
        <w:bottom w:w="0" w:type="dxa"/>
        <w:right w:w="0" w:type="dxa"/>
      </w:tblCellMar>
    </w:tblPr>
  </w:style>
  <w:style w:type="table" w:customStyle="1" w:styleId="TableNormal2">
    <w:name w:val="Table Normal2"/>
    <w:rsid w:val="0005415C"/>
    <w:tblPr>
      <w:tblCellMar>
        <w:top w:w="0" w:type="dxa"/>
        <w:left w:w="0" w:type="dxa"/>
        <w:bottom w:w="0" w:type="dxa"/>
        <w:right w:w="0" w:type="dxa"/>
      </w:tblCellMar>
    </w:tblPr>
  </w:style>
  <w:style w:type="table" w:customStyle="1" w:styleId="TableNormal3">
    <w:name w:val="Table Normal3"/>
    <w:rsid w:val="0005415C"/>
    <w:tblPr>
      <w:tblCellMar>
        <w:top w:w="0" w:type="dxa"/>
        <w:left w:w="0" w:type="dxa"/>
        <w:bottom w:w="0" w:type="dxa"/>
        <w:right w:w="0" w:type="dxa"/>
      </w:tblCellMar>
    </w:tblPr>
  </w:style>
  <w:style w:type="table" w:customStyle="1" w:styleId="TableNormal4">
    <w:name w:val="Table Normal4"/>
    <w:rsid w:val="0005415C"/>
    <w:tblPr>
      <w:tblCellMar>
        <w:top w:w="0" w:type="dxa"/>
        <w:left w:w="0" w:type="dxa"/>
        <w:bottom w:w="0" w:type="dxa"/>
        <w:right w:w="0" w:type="dxa"/>
      </w:tblCellMar>
    </w:tblPr>
  </w:style>
  <w:style w:type="table" w:customStyle="1" w:styleId="TableNormal5">
    <w:name w:val="Table Normal5"/>
    <w:rsid w:val="0005415C"/>
    <w:tblPr>
      <w:tblCellMar>
        <w:top w:w="0" w:type="dxa"/>
        <w:left w:w="0" w:type="dxa"/>
        <w:bottom w:w="0" w:type="dxa"/>
        <w:right w:w="0" w:type="dxa"/>
      </w:tblCellMar>
    </w:tblPr>
  </w:style>
  <w:style w:type="table" w:customStyle="1" w:styleId="TableNormal6">
    <w:name w:val="Table Normal6"/>
    <w:rsid w:val="0005415C"/>
    <w:tblPr>
      <w:tblCellMar>
        <w:top w:w="0" w:type="dxa"/>
        <w:left w:w="0" w:type="dxa"/>
        <w:bottom w:w="0" w:type="dxa"/>
        <w:right w:w="0" w:type="dxa"/>
      </w:tblCellMar>
    </w:tblPr>
  </w:style>
  <w:style w:type="table" w:customStyle="1" w:styleId="TableNormal7">
    <w:name w:val="Table Normal7"/>
    <w:rsid w:val="0005415C"/>
    <w:tblPr>
      <w:tblCellMar>
        <w:top w:w="0" w:type="dxa"/>
        <w:left w:w="0" w:type="dxa"/>
        <w:bottom w:w="0" w:type="dxa"/>
        <w:right w:w="0" w:type="dxa"/>
      </w:tblCellMar>
    </w:tblPr>
  </w:style>
  <w:style w:type="table" w:customStyle="1" w:styleId="TableNormal8">
    <w:name w:val="Table Normal8"/>
    <w:rsid w:val="0005415C"/>
    <w:tblPr>
      <w:tblCellMar>
        <w:top w:w="0" w:type="dxa"/>
        <w:left w:w="0" w:type="dxa"/>
        <w:bottom w:w="0" w:type="dxa"/>
        <w:right w:w="0" w:type="dxa"/>
      </w:tblCellMar>
    </w:tblPr>
  </w:style>
  <w:style w:type="table" w:customStyle="1" w:styleId="TableNormal9">
    <w:name w:val="Table Normal9"/>
    <w:rsid w:val="0005415C"/>
    <w:tblPr>
      <w:tblCellMar>
        <w:top w:w="0" w:type="dxa"/>
        <w:left w:w="0" w:type="dxa"/>
        <w:bottom w:w="0" w:type="dxa"/>
        <w:right w:w="0" w:type="dxa"/>
      </w:tblCellMar>
    </w:tblPr>
  </w:style>
  <w:style w:type="table" w:customStyle="1" w:styleId="TableNormal10">
    <w:name w:val="Table Normal10"/>
    <w:rsid w:val="0005415C"/>
    <w:tblPr>
      <w:tblCellMar>
        <w:top w:w="0" w:type="dxa"/>
        <w:left w:w="0" w:type="dxa"/>
        <w:bottom w:w="0" w:type="dxa"/>
        <w:right w:w="0" w:type="dxa"/>
      </w:tblCellMar>
    </w:tblPr>
  </w:style>
  <w:style w:type="table" w:customStyle="1" w:styleId="TableNormal11">
    <w:name w:val="Table Normal11"/>
    <w:rsid w:val="0005415C"/>
    <w:tblPr>
      <w:tblCellMar>
        <w:top w:w="0" w:type="dxa"/>
        <w:left w:w="0" w:type="dxa"/>
        <w:bottom w:w="0" w:type="dxa"/>
        <w:right w:w="0" w:type="dxa"/>
      </w:tblCellMar>
    </w:tblPr>
  </w:style>
  <w:style w:type="table" w:customStyle="1" w:styleId="TableNormal12">
    <w:name w:val="Table Normal12"/>
    <w:rsid w:val="0005415C"/>
    <w:tblPr>
      <w:tblCellMar>
        <w:top w:w="0" w:type="dxa"/>
        <w:left w:w="0" w:type="dxa"/>
        <w:bottom w:w="0" w:type="dxa"/>
        <w:right w:w="0" w:type="dxa"/>
      </w:tblCellMar>
    </w:tblPr>
  </w:style>
  <w:style w:type="table" w:customStyle="1" w:styleId="TableNormal13">
    <w:name w:val="Table Normal13"/>
    <w:rsid w:val="0005415C"/>
    <w:tblPr>
      <w:tblCellMar>
        <w:top w:w="0" w:type="dxa"/>
        <w:left w:w="0" w:type="dxa"/>
        <w:bottom w:w="0" w:type="dxa"/>
        <w:right w:w="0" w:type="dxa"/>
      </w:tblCellMar>
    </w:tblPr>
  </w:style>
  <w:style w:type="table" w:customStyle="1" w:styleId="TableNormal14">
    <w:name w:val="Table Normal14"/>
    <w:rsid w:val="0005415C"/>
    <w:tblPr>
      <w:tblCellMar>
        <w:top w:w="0" w:type="dxa"/>
        <w:left w:w="0" w:type="dxa"/>
        <w:bottom w:w="0" w:type="dxa"/>
        <w:right w:w="0" w:type="dxa"/>
      </w:tblCellMar>
    </w:tblPr>
  </w:style>
  <w:style w:type="paragraph" w:styleId="ListParagraph">
    <w:name w:val="List Paragraph"/>
    <w:basedOn w:val="Normal"/>
    <w:uiPriority w:val="34"/>
    <w:qFormat/>
    <w:rsid w:val="0005415C"/>
    <w:pPr>
      <w:ind w:left="720"/>
      <w:contextualSpacing/>
    </w:pPr>
    <w:rPr>
      <w:rFonts w:cs="Mangal"/>
      <w:szCs w:val="20"/>
    </w:rPr>
  </w:style>
  <w:style w:type="paragraph" w:styleId="Header">
    <w:name w:val="header"/>
    <w:basedOn w:val="Normal"/>
    <w:link w:val="HeaderChar"/>
    <w:uiPriority w:val="99"/>
    <w:unhideWhenUsed/>
    <w:rsid w:val="00956A27"/>
    <w:pPr>
      <w:tabs>
        <w:tab w:val="center" w:pos="4680"/>
        <w:tab w:val="right" w:pos="9360"/>
      </w:tabs>
      <w:spacing w:before="0"/>
    </w:pPr>
  </w:style>
  <w:style w:type="character" w:customStyle="1" w:styleId="HeaderChar">
    <w:name w:val="Header Char"/>
    <w:basedOn w:val="DefaultParagraphFont"/>
    <w:link w:val="Header"/>
    <w:uiPriority w:val="99"/>
    <w:rsid w:val="00956A27"/>
    <w:rPr>
      <w:rFonts w:ascii="Calibri" w:eastAsia="Calibri" w:hAnsi="Calibri" w:cs="Calibri"/>
      <w:sz w:val="22"/>
      <w:szCs w:val="22"/>
    </w:rPr>
  </w:style>
  <w:style w:type="paragraph" w:styleId="Footer">
    <w:name w:val="footer"/>
    <w:basedOn w:val="Normal"/>
    <w:link w:val="FooterChar"/>
    <w:uiPriority w:val="99"/>
    <w:unhideWhenUsed/>
    <w:rsid w:val="00956A27"/>
    <w:pPr>
      <w:tabs>
        <w:tab w:val="center" w:pos="4680"/>
        <w:tab w:val="right" w:pos="9360"/>
      </w:tabs>
      <w:spacing w:before="0"/>
    </w:pPr>
  </w:style>
  <w:style w:type="character" w:customStyle="1" w:styleId="FooterChar">
    <w:name w:val="Footer Char"/>
    <w:basedOn w:val="DefaultParagraphFont"/>
    <w:link w:val="Footer"/>
    <w:uiPriority w:val="99"/>
    <w:rsid w:val="00956A27"/>
    <w:rPr>
      <w:rFonts w:ascii="Calibri" w:eastAsia="Calibri" w:hAnsi="Calibri" w:cs="Calibri"/>
      <w:sz w:val="22"/>
      <w:szCs w:val="22"/>
    </w:rPr>
  </w:style>
  <w:style w:type="paragraph" w:styleId="BalloonText">
    <w:name w:val="Balloon Text"/>
    <w:basedOn w:val="Normal"/>
    <w:link w:val="BalloonTextChar"/>
    <w:uiPriority w:val="99"/>
    <w:semiHidden/>
    <w:unhideWhenUsed/>
    <w:rsid w:val="0093187D"/>
    <w:pPr>
      <w:spacing w:before="0"/>
    </w:pPr>
    <w:rPr>
      <w:rFonts w:ascii="Tahoma" w:hAnsi="Tahoma" w:cs="Tahoma"/>
      <w:sz w:val="16"/>
      <w:szCs w:val="16"/>
    </w:rPr>
  </w:style>
  <w:style w:type="character" w:customStyle="1" w:styleId="BalloonTextChar">
    <w:name w:val="Balloon Text Char"/>
    <w:basedOn w:val="DefaultParagraphFont"/>
    <w:link w:val="BalloonText"/>
    <w:uiPriority w:val="99"/>
    <w:semiHidden/>
    <w:rsid w:val="0093187D"/>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4.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youtu.be/gsgdAyGhV0o?si=3qg-bULgkD4LXNvR" TargetMode="External"/><Relationship Id="rId29" Type="http://schemas.openxmlformats.org/officeDocument/2006/relationships/image" Target="media/image10.png"/><Relationship Id="rId107" Type="http://schemas.openxmlformats.org/officeDocument/2006/relationships/image" Target="media/image86.png"/><Relationship Id="rId11" Type="http://schemas.openxmlformats.org/officeDocument/2006/relationships/hyperlink" Target="mailto:218x1a1202@khitguntur.ac.in" TargetMode="External"/><Relationship Id="rId24" Type="http://schemas.openxmlformats.org/officeDocument/2006/relationships/hyperlink" Target="https://aws.amazon.com/console/"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102" Type="http://schemas.openxmlformats.org/officeDocument/2006/relationships/image" Target="media/image81.png"/><Relationship Id="rId110"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42.png"/><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image" Target="media/image74.png"/><Relationship Id="rId19" Type="http://schemas.openxmlformats.org/officeDocument/2006/relationships/hyperlink" Target="https://docs.aws.amazon.com/dynamodb" TargetMode="External"/><Relationship Id="rId14" Type="http://schemas.openxmlformats.org/officeDocument/2006/relationships/image" Target="media/image3.png"/><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hyperlink" Target="https://github.com/Mary9140/Furnish-Fusion" TargetMode="External"/><Relationship Id="rId98" Type="http://schemas.openxmlformats.org/officeDocument/2006/relationships/image" Target="media/image77.png"/><Relationship Id="rId3" Type="http://schemas.openxmlformats.org/officeDocument/2006/relationships/numbering" Target="numbering.xml"/><Relationship Id="rId12" Type="http://schemas.openxmlformats.org/officeDocument/2006/relationships/hyperlink" Target="mailto:228x5a1203@khitguntur.ac.in" TargetMode="External"/><Relationship Id="rId17" Type="http://schemas.openxmlformats.org/officeDocument/2006/relationships/hyperlink" Target="https://youtu.be/8TlukLu11Yo?si=MUj0nEAOESRhHUIz"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image" Target="media/image82.png"/><Relationship Id="rId108" Type="http://schemas.openxmlformats.org/officeDocument/2006/relationships/image" Target="media/image87.png"/><Relationship Id="rId20" Type="http://schemas.openxmlformats.org/officeDocument/2006/relationships/hyperlink" Target="https://git-scm.com/doc"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5.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youtu.be/CjKhQoYeR4Q?si=ui8Bvk_M4FfVM-Dh" TargetMode="External"/><Relationship Id="rId23" Type="http://schemas.openxmlformats.org/officeDocument/2006/relationships/hyperlink" Target="https://aws.amazon.com/console/"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5.png"/><Relationship Id="rId10" Type="http://schemas.openxmlformats.org/officeDocument/2006/relationships/hyperlink" Target="mailto:218x1a1219@khitguntur.ac.in"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hyperlink" Target="http://13.164.83.44:5000" TargetMode="External"/><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hyperlink" Target="https://youtu.be/77lMCiiMilo?si=tbejRz6DQyQ8Ggn4" TargetMode="External"/><Relationship Id="rId39" Type="http://schemas.openxmlformats.org/officeDocument/2006/relationships/image" Target="media/image20.png"/><Relationship Id="rId109" Type="http://schemas.openxmlformats.org/officeDocument/2006/relationships/image" Target="media/image88.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6.png"/><Relationship Id="rId104" Type="http://schemas.openxmlformats.org/officeDocument/2006/relationships/image" Target="media/image83.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s>
</file>

<file path=word/_rels/header1.xml.rels><?xml version="1.0" encoding="UTF-8" standalone="yes"?>
<Relationships xmlns="http://schemas.openxmlformats.org/package/2006/relationships"><Relationship Id="rId2" Type="http://schemas.openxmlformats.org/officeDocument/2006/relationships/image" Target="media/image90.jpeg"/><Relationship Id="rId1"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UNvZ/pJJmTBT4CbgvszGPzdYrcA==">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</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D637AB5-7A20-41EF-A033-20043633D7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TotalTime>
  <Pages>50</Pages>
  <Words>2320</Words>
  <Characters>13226</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Prakhar Goel</dc:creator>
  <cp:lastModifiedBy>Admin</cp:lastModifiedBy>
  <cp:revision>6</cp:revision>
  <dcterms:created xsi:type="dcterms:W3CDTF">2025-02-27T09:14:00Z</dcterms:created>
  <dcterms:modified xsi:type="dcterms:W3CDTF">2025-03-07T10:41:00Z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1033-12.2.0.18283</vt:lpwstr>
  </property>
  <property fmtid="{D5CDD505-2E9C-101B-9397-08002B2CF9AE}" pid="3" name="ICV">
    <vt:lpwstr>14F2EB98CEBA4B4C8797AEECD370CFB8_12</vt:lpwstr>
  </property>
</Properties>
</file>